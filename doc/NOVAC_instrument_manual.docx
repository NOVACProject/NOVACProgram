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3324" w:rsidRDefault="00292B4F" w:rsidP="00472DCA">
      <w:pPr>
        <w:rPr>
          <w:sz w:val="40"/>
        </w:rPr>
      </w:pPr>
      <w:bookmarkStart w:id="0" w:name="_Toc133916042"/>
      <w:bookmarkStart w:id="1" w:name="_Toc133916113"/>
      <w:bookmarkStart w:id="2" w:name="_Toc133916140"/>
      <w:bookmarkStart w:id="3" w:name="_Toc133916244"/>
      <w:bookmarkStart w:id="4" w:name="_Toc133916274"/>
      <w:bookmarkStart w:id="5" w:name="_Toc141088592"/>
      <w:bookmarkStart w:id="6" w:name="_Toc141090426"/>
      <w:bookmarkStart w:id="7" w:name="_Toc141090468"/>
      <w:bookmarkStart w:id="8" w:name="_Toc141090904"/>
      <w:bookmarkStart w:id="9" w:name="_Toc141091168"/>
      <w:bookmarkStart w:id="10" w:name="_Toc141091300"/>
      <w:bookmarkStart w:id="11" w:name="_Toc144104967"/>
      <w:bookmarkStart w:id="12" w:name="_Toc144106049"/>
      <w:bookmarkStart w:id="13" w:name="_Toc144106218"/>
      <w:bookmarkStart w:id="14" w:name="_Toc144114670"/>
      <w:bookmarkStart w:id="15" w:name="_Toc150947453"/>
      <w:bookmarkStart w:id="16" w:name="_Toc164067829"/>
      <w:bookmarkStart w:id="17" w:name="_Toc164067903"/>
      <w:bookmarkStart w:id="18" w:name="_Toc164067960"/>
      <w:bookmarkStart w:id="19" w:name="_Toc164068016"/>
      <w:bookmarkStart w:id="20" w:name="_Toc164068114"/>
      <w:bookmarkStart w:id="21" w:name="_Toc164068213"/>
      <w:bookmarkStart w:id="22" w:name="_Toc164140462"/>
      <w:bookmarkStart w:id="23" w:name="_Toc213473712"/>
      <w:bookmarkStart w:id="24" w:name="_Toc213475762"/>
      <w:bookmarkStart w:id="25" w:name="_Toc213990229"/>
      <w:bookmarkStart w:id="26" w:name="_Toc213991574"/>
      <w:bookmarkStart w:id="27" w:name="_Toc213991646"/>
      <w:bookmarkStart w:id="28" w:name="_Toc213991715"/>
      <w:bookmarkStart w:id="29" w:name="_Toc213991781"/>
      <w:bookmarkStart w:id="30" w:name="_Toc213991846"/>
      <w:bookmarkStart w:id="31" w:name="_Toc213991911"/>
      <w:bookmarkStart w:id="32" w:name="_Toc213991979"/>
      <w:bookmarkStart w:id="33" w:name="_Toc214066621"/>
      <w:bookmarkStart w:id="34" w:name="_Toc214066690"/>
      <w:bookmarkStart w:id="35" w:name="_Toc214066771"/>
      <w:bookmarkStart w:id="36" w:name="_Toc214249860"/>
      <w:bookmarkStart w:id="37" w:name="_Toc214252359"/>
      <w:bookmarkStart w:id="38" w:name="_Toc214254478"/>
      <w:bookmarkStart w:id="39" w:name="_Toc217448191"/>
      <w:r>
        <w:rPr>
          <w:noProof/>
          <w:lang w:val="en-US"/>
        </w:rPr>
        <mc:AlternateContent>
          <mc:Choice Requires="wps">
            <w:drawing>
              <wp:anchor distT="0" distB="0" distL="114300" distR="114300" simplePos="0" relativeHeight="251645440" behindDoc="0" locked="0" layoutInCell="1" allowOverlap="1" wp14:anchorId="204539EC" wp14:editId="1ACBDFD7">
                <wp:simplePos x="0" y="0"/>
                <wp:positionH relativeFrom="column">
                  <wp:posOffset>-914400</wp:posOffset>
                </wp:positionH>
                <wp:positionV relativeFrom="paragraph">
                  <wp:posOffset>-914400</wp:posOffset>
                </wp:positionV>
                <wp:extent cx="2400300" cy="10744200"/>
                <wp:effectExtent l="0" t="0" r="0" b="0"/>
                <wp:wrapNone/>
                <wp:docPr id="10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0744200"/>
                        </a:xfrm>
                        <a:prstGeom prst="rect">
                          <a:avLst/>
                        </a:prstGeom>
                        <a:solidFill>
                          <a:srgbClr val="C0C0C0"/>
                        </a:solidFill>
                        <a:ln>
                          <a:noFill/>
                        </a:ln>
                        <a:extLst>
                          <a:ext uri="{91240B29-F687-4F45-9708-019B960494DF}">
                            <a14:hiddenLine xmlns:a14="http://schemas.microsoft.com/office/drawing/2010/main" w="9525">
                              <a:solidFill>
                                <a:srgbClr val="C0C0C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E2F9EF" id="Rectangle 22" o:spid="_x0000_s1026" style="position:absolute;margin-left:-1in;margin-top:-1in;width:189pt;height:84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" fillcolor="silver" stroked="f" strokecolor="silver"/>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rsidR="00B53324" w:rsidRDefault="00B53324" w:rsidP="00472DCA"/>
    <w:p w:rsidR="00B53324" w:rsidRDefault="00B53324" w:rsidP="00472DCA"/>
    <w:p w:rsidR="00B53324" w:rsidRDefault="00B53324" w:rsidP="00472DCA"/>
    <w:p w:rsidR="00B53324" w:rsidRDefault="00B53324" w:rsidP="00472DCA"/>
    <w:p w:rsidR="00B53324" w:rsidRDefault="00B53324" w:rsidP="00472DCA"/>
    <w:p w:rsidR="00B53324" w:rsidRDefault="003074C3" w:rsidP="00472DCA">
      <w:bookmarkStart w:id="40" w:name="_Toc75684422"/>
      <w:bookmarkStart w:id="41" w:name="_Toc75684474"/>
      <w:bookmarkStart w:id="42" w:name="_Toc87705860"/>
      <w:bookmarkStart w:id="43" w:name="_Toc90377039"/>
      <w:bookmarkStart w:id="44" w:name="_Toc90377094"/>
      <w:bookmarkStart w:id="45" w:name="_Toc90377131"/>
      <w:bookmarkStart w:id="46" w:name="_Toc90377249"/>
      <w:bookmarkStart w:id="47" w:name="_Toc90377350"/>
      <w:bookmarkStart w:id="48" w:name="_Toc90377517"/>
      <w:bookmarkStart w:id="49" w:name="_Toc90377549"/>
      <w:bookmarkStart w:id="50" w:name="_Toc90377802"/>
      <w:bookmarkStart w:id="51" w:name="_Toc90377965"/>
      <w:bookmarkStart w:id="52" w:name="_Toc90379062"/>
      <w:bookmarkStart w:id="53" w:name="_Toc90379091"/>
      <w:bookmarkStart w:id="54" w:name="_Toc133916044"/>
      <w:bookmarkStart w:id="55" w:name="_Toc133916115"/>
      <w:bookmarkStart w:id="56" w:name="_Toc133916142"/>
      <w:bookmarkStart w:id="57" w:name="_Toc133916246"/>
      <w:bookmarkStart w:id="58" w:name="_Toc133916276"/>
      <w:bookmarkStart w:id="59" w:name="_Toc141088594"/>
      <w:bookmarkStart w:id="60" w:name="_Toc141090428"/>
      <w:bookmarkStart w:id="61" w:name="_Toc141090470"/>
      <w:bookmarkStart w:id="62" w:name="_Toc141090906"/>
      <w:bookmarkStart w:id="63" w:name="_Toc141091170"/>
      <w:bookmarkStart w:id="64" w:name="_Toc141091302"/>
      <w:bookmarkStart w:id="65" w:name="_Toc144104969"/>
      <w:bookmarkStart w:id="66" w:name="_Toc144106051"/>
      <w:bookmarkStart w:id="67" w:name="_Toc144106220"/>
      <w:bookmarkStart w:id="68" w:name="_Toc144114672"/>
      <w:bookmarkStart w:id="69" w:name="_Toc150947455"/>
      <w:bookmarkStart w:id="70" w:name="_Toc164067831"/>
      <w:bookmarkStart w:id="71" w:name="_Toc164067905"/>
      <w:bookmarkStart w:id="72" w:name="_Toc164067962"/>
      <w:bookmarkStart w:id="73" w:name="_Toc164068018"/>
      <w:bookmarkStart w:id="74" w:name="_Toc164068116"/>
      <w:bookmarkStart w:id="75" w:name="_Toc164068215"/>
      <w:bookmarkStart w:id="76" w:name="_Toc164140464"/>
      <w:bookmarkStart w:id="77" w:name="_Toc213473714"/>
      <w:bookmarkStart w:id="78" w:name="_Toc213475764"/>
      <w:bookmarkStart w:id="79" w:name="_Toc213990231"/>
      <w:bookmarkStart w:id="80" w:name="_Toc213991576"/>
      <w:bookmarkStart w:id="81" w:name="_Toc213991648"/>
      <w:bookmarkStart w:id="82" w:name="_Toc213991717"/>
      <w:bookmarkStart w:id="83" w:name="_Toc213991783"/>
      <w:bookmarkStart w:id="84" w:name="_Toc213991848"/>
      <w:bookmarkStart w:id="85" w:name="_Toc213991913"/>
      <w:bookmarkStart w:id="86" w:name="_Toc213991981"/>
      <w:bookmarkStart w:id="87" w:name="_Toc214066623"/>
      <w:bookmarkStart w:id="88" w:name="_Toc214066692"/>
      <w:bookmarkStart w:id="89" w:name="_Toc214066773"/>
      <w:bookmarkStart w:id="90" w:name="_Toc214249862"/>
      <w:bookmarkStart w:id="91" w:name="_Toc214252361"/>
      <w:bookmarkStart w:id="92" w:name="_Toc214254480"/>
      <w:bookmarkStart w:id="93" w:name="_Toc217448193"/>
      <w:r>
        <w:rPr>
          <w:noProof/>
          <w:lang w:val="en-US"/>
        </w:rPr>
        <mc:AlternateContent>
          <mc:Choice Requires="wps">
            <w:drawing>
              <wp:anchor distT="0" distB="0" distL="114300" distR="114300" simplePos="0" relativeHeight="251646464" behindDoc="0" locked="0" layoutInCell="1" allowOverlap="1" wp14:anchorId="1B6F5761" wp14:editId="1977D6E4">
                <wp:simplePos x="0" y="0"/>
                <wp:positionH relativeFrom="column">
                  <wp:posOffset>1719580</wp:posOffset>
                </wp:positionH>
                <wp:positionV relativeFrom="paragraph">
                  <wp:posOffset>246380</wp:posOffset>
                </wp:positionV>
                <wp:extent cx="4114800" cy="1038225"/>
                <wp:effectExtent l="0" t="0" r="0" b="9525"/>
                <wp:wrapSquare wrapText="left"/>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4E55" w:rsidDel="00EF7115" w:rsidRDefault="00CF4E55" w:rsidP="00D51F65">
                            <w:pPr>
                              <w:pStyle w:val="Heading1"/>
                              <w:rPr>
                                <w:del w:id="94" w:author="Christoph Kern" w:date="2016-05-05T14:31:00Z"/>
                              </w:rPr>
                            </w:pPr>
                            <w:bookmarkStart w:id="95" w:name="_Toc450221979"/>
                            <w:r>
                              <w:t>NOVAC Instrument</w:t>
                            </w:r>
                            <w:r>
                              <w:br/>
                              <w:t>User Manual</w:t>
                            </w:r>
                            <w:bookmarkEnd w:id="95"/>
                          </w:p>
                          <w:p w:rsidR="00CF4E55" w:rsidDel="00EF7115" w:rsidRDefault="00CF4E55">
                            <w:pPr>
                              <w:rPr>
                                <w:del w:id="96" w:author="Christoph Kern" w:date="2016-05-05T14:31:00Z"/>
                              </w:rPr>
                            </w:pPr>
                          </w:p>
                          <w:p w:rsidR="00CF4E55" w:rsidRDefault="00CF4E55" w:rsidP="00D51F65">
                            <w:pPr>
                              <w:pStyle w:val="Heading1"/>
                            </w:pPr>
                            <w:bookmarkStart w:id="97" w:name="_Toc450221980"/>
                            <w:del w:id="98" w:author="Christoph Kern" w:date="2016-05-05T14:31:00Z">
                              <w:r w:rsidDel="00EF7115">
                                <w:delText>NOVAC Instrument</w:delText>
                              </w:r>
                              <w:r w:rsidDel="00EF7115">
                                <w:br/>
                                <w:delText>User Manual</w:delText>
                              </w:r>
                            </w:del>
                            <w:bookmarkEnd w:id="9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6F5761" id="_x0000_t202" coordsize="21600,21600" o:spt="202" path="m,l,21600r21600,l21600,xe">
                <v:stroke joinstyle="miter"/>
                <v:path gradientshapeok="t" o:connecttype="rect"/>
              </v:shapetype>
              <v:shape id="Text Box 2" o:spid="_x0000_s1026" type="#_x0000_t202" style="position:absolute;margin-left:135.4pt;margin-top:19.4pt;width:324pt;height:81.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jl9twIAALw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" filled="f" stroked="f">
                <v:textbox>
                  <w:txbxContent>
                    <w:p w:rsidR="00CF4E55" w:rsidDel="00EF7115" w:rsidRDefault="00CF4E55" w:rsidP="00D51F65">
                      <w:pPr>
                        <w:pStyle w:val="Heading1"/>
                        <w:rPr>
                          <w:del w:id="99" w:author="Christoph Kern" w:date="2016-05-05T14:31:00Z"/>
                        </w:rPr>
                      </w:pPr>
                      <w:bookmarkStart w:id="100" w:name="_Toc450221979"/>
                      <w:r>
                        <w:t>NOVAC Instrument</w:t>
                      </w:r>
                      <w:r>
                        <w:br/>
                        <w:t>User Manual</w:t>
                      </w:r>
                      <w:bookmarkEnd w:id="100"/>
                    </w:p>
                    <w:p w:rsidR="00CF4E55" w:rsidDel="00EF7115" w:rsidRDefault="00CF4E55">
                      <w:pPr>
                        <w:rPr>
                          <w:del w:id="101" w:author="Christoph Kern" w:date="2016-05-05T14:31:00Z"/>
                        </w:rPr>
                      </w:pPr>
                    </w:p>
                    <w:p w:rsidR="00CF4E55" w:rsidRDefault="00CF4E55" w:rsidP="00D51F65">
                      <w:pPr>
                        <w:pStyle w:val="Heading1"/>
                      </w:pPr>
                      <w:bookmarkStart w:id="102" w:name="_Toc450221980"/>
                      <w:del w:id="103" w:author="Christoph Kern" w:date="2016-05-05T14:31:00Z">
                        <w:r w:rsidDel="00EF7115">
                          <w:delText>NOVAC Instrument</w:delText>
                        </w:r>
                        <w:r w:rsidDel="00EF7115">
                          <w:br/>
                          <w:delText>User Manual</w:delText>
                        </w:r>
                      </w:del>
                      <w:bookmarkEnd w:id="102"/>
                    </w:p>
                  </w:txbxContent>
                </v:textbox>
                <w10:wrap type="square" side="left"/>
              </v:shape>
            </w:pict>
          </mc:Fallback>
        </mc:AlternateConten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B53324" w:rsidRDefault="00292B4F" w:rsidP="00472DCA">
      <w:pPr>
        <w:rPr>
          <w:sz w:val="40"/>
        </w:rPr>
      </w:pPr>
      <w:bookmarkStart w:id="104" w:name="_Toc133916043"/>
      <w:bookmarkStart w:id="105" w:name="_Toc133916114"/>
      <w:bookmarkStart w:id="106" w:name="_Toc133916141"/>
      <w:bookmarkStart w:id="107" w:name="_Toc133916245"/>
      <w:bookmarkStart w:id="108" w:name="_Toc133916275"/>
      <w:bookmarkStart w:id="109" w:name="_Toc141088593"/>
      <w:bookmarkStart w:id="110" w:name="_Toc141090427"/>
      <w:bookmarkStart w:id="111" w:name="_Toc141090469"/>
      <w:bookmarkStart w:id="112" w:name="_Toc141090905"/>
      <w:bookmarkStart w:id="113" w:name="_Toc141091169"/>
      <w:bookmarkStart w:id="114" w:name="_Toc141091301"/>
      <w:bookmarkStart w:id="115" w:name="_Toc144104968"/>
      <w:bookmarkStart w:id="116" w:name="_Toc144106050"/>
      <w:bookmarkStart w:id="117" w:name="_Toc144106219"/>
      <w:bookmarkStart w:id="118" w:name="_Toc144114671"/>
      <w:bookmarkStart w:id="119" w:name="_Toc150947454"/>
      <w:bookmarkStart w:id="120" w:name="_Toc164067830"/>
      <w:bookmarkStart w:id="121" w:name="_Toc164067904"/>
      <w:bookmarkStart w:id="122" w:name="_Toc164067961"/>
      <w:bookmarkStart w:id="123" w:name="_Toc164068017"/>
      <w:bookmarkStart w:id="124" w:name="_Toc164068115"/>
      <w:bookmarkStart w:id="125" w:name="_Toc164068214"/>
      <w:bookmarkStart w:id="126" w:name="_Toc164140463"/>
      <w:bookmarkStart w:id="127" w:name="_Toc213473713"/>
      <w:bookmarkStart w:id="128" w:name="_Toc213475763"/>
      <w:bookmarkStart w:id="129" w:name="_Toc213990230"/>
      <w:bookmarkStart w:id="130" w:name="_Toc213991575"/>
      <w:bookmarkStart w:id="131" w:name="_Toc213991647"/>
      <w:bookmarkStart w:id="132" w:name="_Toc213991716"/>
      <w:bookmarkStart w:id="133" w:name="_Toc213991782"/>
      <w:bookmarkStart w:id="134" w:name="_Toc213991847"/>
      <w:bookmarkStart w:id="135" w:name="_Toc213991912"/>
      <w:bookmarkStart w:id="136" w:name="_Toc213991980"/>
      <w:bookmarkStart w:id="137" w:name="_Toc214066622"/>
      <w:bookmarkStart w:id="138" w:name="_Toc214066691"/>
      <w:bookmarkStart w:id="139" w:name="_Toc214066772"/>
      <w:bookmarkStart w:id="140" w:name="_Toc214249861"/>
      <w:bookmarkStart w:id="141" w:name="_Toc214252360"/>
      <w:bookmarkStart w:id="142" w:name="_Toc214254479"/>
      <w:bookmarkStart w:id="143" w:name="_Toc217448192"/>
      <w:r>
        <w:rPr>
          <w:noProof/>
          <w:lang w:val="en-US"/>
        </w:rPr>
        <w:drawing>
          <wp:anchor distT="0" distB="0" distL="114300" distR="114300" simplePos="0" relativeHeight="251649536" behindDoc="0" locked="0" layoutInCell="1" allowOverlap="1" wp14:anchorId="12F36A91" wp14:editId="1F4BEBF5">
            <wp:simplePos x="0" y="0"/>
            <wp:positionH relativeFrom="column">
              <wp:posOffset>-914400</wp:posOffset>
            </wp:positionH>
            <wp:positionV relativeFrom="paragraph">
              <wp:posOffset>127000</wp:posOffset>
            </wp:positionV>
            <wp:extent cx="2385695" cy="676275"/>
            <wp:effectExtent l="0" t="0" r="0" b="9525"/>
            <wp:wrapTight wrapText="bothSides">
              <wp:wrapPolygon edited="0">
                <wp:start x="0" y="0"/>
                <wp:lineTo x="0" y="21296"/>
                <wp:lineTo x="21387" y="21296"/>
                <wp:lineTo x="21387" y="0"/>
                <wp:lineTo x="0" y="0"/>
              </wp:wrapPolygon>
            </wp:wrapTight>
            <wp:docPr id="108"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5695" cy="676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rsidR="00B53324" w:rsidRDefault="00B53324" w:rsidP="00472DCA">
      <w:pPr>
        <w:rPr>
          <w:sz w:val="40"/>
        </w:rPr>
      </w:pPr>
    </w:p>
    <w:p w:rsidR="00B53324" w:rsidRDefault="00B53324" w:rsidP="00472DCA"/>
    <w:p w:rsidR="00B53324" w:rsidRDefault="00B53324" w:rsidP="00B00EB9">
      <w:pPr>
        <w:spacing w:line="280" w:lineRule="atLeast"/>
        <w:jc w:val="both"/>
      </w:pPr>
    </w:p>
    <w:p w:rsidR="00B53324" w:rsidRDefault="00B53324" w:rsidP="00B00EB9">
      <w:pPr>
        <w:spacing w:line="280" w:lineRule="atLeast"/>
        <w:jc w:val="both"/>
      </w:pPr>
    </w:p>
    <w:p w:rsidR="00B53324" w:rsidRDefault="00B53324" w:rsidP="00B00EB9">
      <w:pPr>
        <w:pStyle w:val="TOC1"/>
        <w:jc w:val="both"/>
      </w:pPr>
    </w:p>
    <w:p w:rsidR="00B53324" w:rsidRDefault="00292B4F" w:rsidP="00B00EB9">
      <w:pPr>
        <w:spacing w:line="280" w:lineRule="atLeast"/>
        <w:jc w:val="both"/>
      </w:pPr>
      <w:r>
        <w:rPr>
          <w:noProof/>
          <w:lang w:val="en-US"/>
        </w:rPr>
        <mc:AlternateContent>
          <mc:Choice Requires="wps">
            <w:drawing>
              <wp:anchor distT="0" distB="0" distL="114300" distR="114300" simplePos="0" relativeHeight="251647488" behindDoc="0" locked="0" layoutInCell="1" allowOverlap="1">
                <wp:simplePos x="0" y="0"/>
                <wp:positionH relativeFrom="column">
                  <wp:posOffset>2176780</wp:posOffset>
                </wp:positionH>
                <wp:positionV relativeFrom="paragraph">
                  <wp:posOffset>95885</wp:posOffset>
                </wp:positionV>
                <wp:extent cx="3429000" cy="2933700"/>
                <wp:effectExtent l="0" t="0" r="0" b="0"/>
                <wp:wrapSquare wrapText="left"/>
                <wp:docPr id="1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933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4E55" w:rsidRDefault="00CF4E55">
                            <w:pPr>
                              <w:jc w:val="center"/>
                              <w:rPr>
                                <w:b/>
                                <w:bCs/>
                                <w:sz w:val="28"/>
                              </w:rPr>
                            </w:pPr>
                            <w:r>
                              <w:rPr>
                                <w:b/>
                                <w:bCs/>
                                <w:sz w:val="28"/>
                              </w:rPr>
                              <w:t>Optical Remote Sensing Group,</w:t>
                            </w:r>
                          </w:p>
                          <w:p w:rsidR="00CF4E55" w:rsidRDefault="00CF4E55">
                            <w:pPr>
                              <w:jc w:val="center"/>
                              <w:rPr>
                                <w:b/>
                                <w:bCs/>
                                <w:sz w:val="28"/>
                              </w:rPr>
                            </w:pPr>
                            <w:r>
                              <w:rPr>
                                <w:b/>
                                <w:bCs/>
                                <w:sz w:val="28"/>
                              </w:rPr>
                              <w:t>Department of Radio and Space Science</w:t>
                            </w:r>
                            <w:ins w:id="144" w:author="Santiago Arellano" w:date="2016-03-30T12:46:00Z">
                              <w:r>
                                <w:rPr>
                                  <w:b/>
                                  <w:bCs/>
                                  <w:sz w:val="28"/>
                                </w:rPr>
                                <w:t>s</w:t>
                              </w:r>
                            </w:ins>
                            <w:r>
                              <w:rPr>
                                <w:b/>
                                <w:bCs/>
                                <w:sz w:val="28"/>
                              </w:rPr>
                              <w:t xml:space="preserve">, </w:t>
                            </w:r>
                          </w:p>
                          <w:p w:rsidR="00CF4E55" w:rsidRDefault="00CF4E55">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rsidR="00CF4E55" w:rsidRDefault="00CF4E55">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rsidR="00CF4E55" w:rsidRDefault="00CF4E55">
                            <w:pPr>
                              <w:jc w:val="center"/>
                              <w:rPr>
                                <w:sz w:val="28"/>
                                <w:lang w:val="en-US"/>
                              </w:rPr>
                            </w:pPr>
                          </w:p>
                          <w:p w:rsidR="00CF4E55" w:rsidRDefault="00CF4E55" w:rsidP="00953E5B">
                            <w:pPr>
                              <w:jc w:val="center"/>
                              <w:rPr>
                                <w:ins w:id="145" w:author="Christoph Kern" w:date="2016-05-05T14:24:00Z"/>
                                <w:sz w:val="20"/>
                                <w:lang w:val="en-US"/>
                              </w:rPr>
                            </w:pPr>
                            <w:r w:rsidRPr="005C3B97">
                              <w:rPr>
                                <w:lang w:val="en-US"/>
                              </w:rPr>
                              <w:t>L</w:t>
                            </w:r>
                            <w:r w:rsidRPr="005C3B97">
                              <w:rPr>
                                <w:sz w:val="20"/>
                                <w:lang w:val="en-US"/>
                              </w:rPr>
                              <w:t>ast updated 2016-</w:t>
                            </w:r>
                            <w:del w:id="146" w:author="Christoph Kern" w:date="2016-05-05T14:31:00Z">
                              <w:r w:rsidRPr="005C3B97" w:rsidDel="000C3561">
                                <w:rPr>
                                  <w:sz w:val="20"/>
                                  <w:lang w:val="en-US"/>
                                </w:rPr>
                                <w:delText>03</w:delText>
                              </w:r>
                            </w:del>
                            <w:ins w:id="147" w:author="Christoph Kern" w:date="2016-05-05T14:31:00Z">
                              <w:r w:rsidRPr="005C3B97">
                                <w:rPr>
                                  <w:sz w:val="20"/>
                                  <w:lang w:val="en-US"/>
                                </w:rPr>
                                <w:t>0</w:t>
                              </w:r>
                            </w:ins>
                            <w:ins w:id="148" w:author="Christoph Kern" w:date="2016-07-08T17:51:00Z">
                              <w:r w:rsidR="0056203E">
                                <w:rPr>
                                  <w:sz w:val="20"/>
                                  <w:lang w:val="en-US"/>
                                </w:rPr>
                                <w:t>7</w:t>
                              </w:r>
                            </w:ins>
                            <w:r w:rsidRPr="005C3B97">
                              <w:rPr>
                                <w:sz w:val="20"/>
                                <w:lang w:val="en-US"/>
                              </w:rPr>
                              <w:t>-</w:t>
                            </w:r>
                            <w:bookmarkStart w:id="149" w:name="_GoBack"/>
                            <w:bookmarkEnd w:id="149"/>
                            <w:del w:id="150" w:author="Kern, Christoph" w:date="2018-01-09T17:48:00Z">
                              <w:r w:rsidRPr="005C3B97" w:rsidDel="00D872AC">
                                <w:rPr>
                                  <w:sz w:val="20"/>
                                  <w:lang w:val="en-US"/>
                                </w:rPr>
                                <w:delText>0</w:delText>
                              </w:r>
                            </w:del>
                            <w:del w:id="151" w:author="Christoph Kern" w:date="2016-05-05T14:31:00Z">
                              <w:r w:rsidRPr="005C3B97" w:rsidDel="000C3561">
                                <w:rPr>
                                  <w:sz w:val="20"/>
                                  <w:lang w:val="en-US"/>
                                </w:rPr>
                                <w:delText>3</w:delText>
                              </w:r>
                            </w:del>
                            <w:ins w:id="152" w:author="Christoph Kern" w:date="2016-07-08T17:51:00Z">
                              <w:del w:id="153" w:author="Kern, Christoph" w:date="2018-01-09T17:47:00Z">
                                <w:r w:rsidR="0056203E" w:rsidDel="00D872AC">
                                  <w:rPr>
                                    <w:sz w:val="20"/>
                                    <w:lang w:val="en-US"/>
                                  </w:rPr>
                                  <w:delText>8</w:delText>
                                </w:r>
                              </w:del>
                            </w:ins>
                            <w:ins w:id="154" w:author="Kern, Christoph" w:date="2018-01-09T17:47:00Z">
                              <w:r w:rsidR="00D872AC">
                                <w:rPr>
                                  <w:sz w:val="20"/>
                                  <w:lang w:val="en-US"/>
                                </w:rPr>
                                <w:t>14</w:t>
                              </w:r>
                            </w:ins>
                          </w:p>
                          <w:p w:rsidR="00CF4E55" w:rsidRPr="005C3B97" w:rsidRDefault="00CF4E55" w:rsidP="00953E5B">
                            <w:pPr>
                              <w:jc w:val="center"/>
                              <w:rPr>
                                <w:sz w:val="20"/>
                                <w:lang w:val="en-US"/>
                              </w:rPr>
                            </w:pPr>
                          </w:p>
                          <w:p w:rsidR="00CF4E55" w:rsidRPr="005C3B97" w:rsidRDefault="00CF4E55" w:rsidP="00953E5B">
                            <w:pPr>
                              <w:jc w:val="center"/>
                              <w:rPr>
                                <w:sz w:val="20"/>
                                <w:lang w:val="en-US"/>
                              </w:rPr>
                            </w:pPr>
                            <w:del w:id="155" w:author="Christoph Kern" w:date="2016-05-05T14:24:00Z">
                              <w:r w:rsidRPr="005C3B97" w:rsidDel="000A2851">
                                <w:rPr>
                                  <w:sz w:val="20"/>
                                  <w:lang w:val="en-US"/>
                                </w:rPr>
                                <w:delText xml:space="preserve">by </w:delText>
                              </w:r>
                            </w:del>
                            <w:del w:id="156" w:author="Christoph Kern" w:date="2016-05-05T14:23:00Z">
                              <w:r w:rsidRPr="005C3B97" w:rsidDel="000A2851">
                                <w:rPr>
                                  <w:sz w:val="20"/>
                                  <w:lang w:val="en-US"/>
                                </w:rPr>
                                <w:delText>Christoph Kern</w:delText>
                              </w:r>
                            </w:del>
                            <w:ins w:id="157" w:author="Christoph Kern" w:date="2016-03-31T17:38:00Z">
                              <w:r>
                                <w:rPr>
                                  <w:sz w:val="20"/>
                                  <w:lang w:val="en-US"/>
                                </w:rPr>
                                <w:t>Santiago Arellano</w:t>
                              </w:r>
                            </w:ins>
                          </w:p>
                          <w:p w:rsidR="00CF4E55" w:rsidRDefault="00CF4E55" w:rsidP="00953E5B">
                            <w:pPr>
                              <w:jc w:val="center"/>
                              <w:rPr>
                                <w:ins w:id="158" w:author="Christoph Kern" w:date="2016-05-05T14:23:00Z"/>
                                <w:sz w:val="20"/>
                                <w:lang w:val="en-US"/>
                              </w:rPr>
                            </w:pPr>
                            <w:del w:id="159" w:author="Christoph Kern" w:date="2016-05-05T14:23:00Z">
                              <w:r w:rsidDel="000A2851">
                                <w:rPr>
                                  <w:sz w:val="20"/>
                                  <w:lang w:val="en-US"/>
                                </w:rPr>
                                <w:delText xml:space="preserve">USGS </w:delText>
                              </w:r>
                              <w:r w:rsidRPr="005C3B97" w:rsidDel="000A2851">
                                <w:rPr>
                                  <w:sz w:val="20"/>
                                  <w:lang w:val="en-US"/>
                                </w:rPr>
                                <w:delText>Volcano Disaster Assistance Program</w:delText>
                              </w:r>
                            </w:del>
                            <w:ins w:id="160" w:author="Christoph Kern" w:date="2016-05-05T14:22:00Z">
                              <w:r>
                                <w:rPr>
                                  <w:sz w:val="20"/>
                                  <w:lang w:val="en-US"/>
                                </w:rPr>
                                <w:t>Chalmers University Optical Remote Sensing Group</w:t>
                              </w:r>
                            </w:ins>
                          </w:p>
                          <w:p w:rsidR="00CF4E55" w:rsidRDefault="00CF4E55" w:rsidP="00953E5B">
                            <w:pPr>
                              <w:jc w:val="center"/>
                              <w:rPr>
                                <w:ins w:id="161" w:author="Christoph Kern" w:date="2016-05-05T14:24:00Z"/>
                                <w:sz w:val="20"/>
                                <w:lang w:val="en-US"/>
                              </w:rPr>
                            </w:pPr>
                            <w:ins w:id="162" w:author="Christoph Kern" w:date="2016-05-05T14:24:00Z">
                              <w:r w:rsidRPr="000A2851">
                                <w:rPr>
                                  <w:rPrChange w:id="163" w:author="Christoph Kern" w:date="2016-05-05T14:24:00Z">
                                    <w:rPr>
                                      <w:rStyle w:val="Hyperlink"/>
                                      <w:sz w:val="20"/>
                                      <w:lang w:val="en-US"/>
                                    </w:rPr>
                                  </w:rPrChange>
                                </w:rPr>
                                <w:t>santiago.arellano@chalmers.se</w:t>
                              </w:r>
                            </w:ins>
                          </w:p>
                          <w:p w:rsidR="00CF4E55" w:rsidRDefault="00CF4E55">
                            <w:pPr>
                              <w:rPr>
                                <w:ins w:id="164" w:author="Christoph Kern" w:date="2016-05-05T14:23:00Z"/>
                                <w:sz w:val="20"/>
                                <w:lang w:val="en-US"/>
                              </w:rPr>
                              <w:pPrChange w:id="165" w:author="Christoph Kern" w:date="2016-05-05T14:24:00Z">
                                <w:pPr>
                                  <w:jc w:val="center"/>
                                </w:pPr>
                              </w:pPrChange>
                            </w:pPr>
                          </w:p>
                          <w:p w:rsidR="00CF4E55" w:rsidRDefault="00CF4E55" w:rsidP="00953E5B">
                            <w:pPr>
                              <w:jc w:val="center"/>
                              <w:rPr>
                                <w:ins w:id="166" w:author="Christoph Kern" w:date="2016-05-05T14:23:00Z"/>
                                <w:sz w:val="20"/>
                                <w:lang w:val="en-US"/>
                              </w:rPr>
                            </w:pPr>
                            <w:ins w:id="167" w:author="Christoph Kern" w:date="2016-05-05T14:23:00Z">
                              <w:r>
                                <w:rPr>
                                  <w:sz w:val="20"/>
                                  <w:lang w:val="en-US"/>
                                </w:rPr>
                                <w:t>Christoph Kern</w:t>
                              </w:r>
                            </w:ins>
                          </w:p>
                          <w:p w:rsidR="00CF4E55" w:rsidRPr="005C3B97" w:rsidRDefault="00CF4E55">
                            <w:pPr>
                              <w:jc w:val="center"/>
                              <w:rPr>
                                <w:sz w:val="20"/>
                                <w:lang w:val="en-US"/>
                              </w:rPr>
                            </w:pPr>
                            <w:ins w:id="168" w:author="Christoph Kern" w:date="2016-05-05T14:23:00Z">
                              <w:r>
                                <w:rPr>
                                  <w:sz w:val="20"/>
                                  <w:lang w:val="en-US"/>
                                </w:rPr>
                                <w:t xml:space="preserve">USGS </w:t>
                              </w:r>
                              <w:r w:rsidRPr="005C3B97">
                                <w:rPr>
                                  <w:sz w:val="20"/>
                                  <w:lang w:val="en-US"/>
                                </w:rPr>
                                <w:t>Vol</w:t>
                              </w:r>
                              <w:r>
                                <w:rPr>
                                  <w:sz w:val="20"/>
                                  <w:lang w:val="en-US"/>
                                </w:rPr>
                                <w:t>cano Disaster Assistance Program</w:t>
                              </w:r>
                            </w:ins>
                          </w:p>
                          <w:p w:rsidR="00CF4E55" w:rsidRDefault="00CF4E55" w:rsidP="00953E5B">
                            <w:pPr>
                              <w:jc w:val="center"/>
                              <w:rPr>
                                <w:ins w:id="169" w:author="Christoph Kern" w:date="2016-05-05T14:22:00Z"/>
                                <w:sz w:val="20"/>
                                <w:lang w:val="en-US"/>
                              </w:rPr>
                            </w:pPr>
                            <w:r w:rsidRPr="005C3B97">
                              <w:rPr>
                                <w:sz w:val="20"/>
                                <w:lang w:val="en-US"/>
                              </w:rPr>
                              <w:t>ckern@usgs.gov</w:t>
                            </w:r>
                          </w:p>
                          <w:p w:rsidR="00CF4E55" w:rsidRPr="005C3B97" w:rsidDel="000A2851" w:rsidRDefault="00CF4E55" w:rsidP="00953E5B">
                            <w:pPr>
                              <w:jc w:val="center"/>
                              <w:rPr>
                                <w:del w:id="170" w:author="Christoph Kern" w:date="2016-05-05T14:23:00Z"/>
                                <w:sz w:val="20"/>
                                <w:lang w:val="en-US"/>
                              </w:rPr>
                            </w:pPr>
                          </w:p>
                          <w:p w:rsidR="00CF4E55" w:rsidRPr="009D6FDD" w:rsidDel="000A2851" w:rsidRDefault="00CF4E55">
                            <w:pPr>
                              <w:jc w:val="center"/>
                              <w:rPr>
                                <w:del w:id="171" w:author="Christoph Kern" w:date="2016-05-05T14:24:00Z"/>
                                <w:sz w:val="28"/>
                                <w:lang w:val="en-US"/>
                              </w:rPr>
                            </w:pPr>
                          </w:p>
                          <w:p w:rsidR="00CF4E55" w:rsidDel="00900212" w:rsidRDefault="00CF4E55">
                            <w:pPr>
                              <w:rPr>
                                <w:del w:id="172" w:author="Christoph Kern" w:date="2016-03-31T17:38:00Z"/>
                              </w:rPr>
                            </w:pPr>
                          </w:p>
                          <w:p w:rsidR="00CF4E55" w:rsidDel="00900212" w:rsidRDefault="00CF4E55">
                            <w:pPr>
                              <w:rPr>
                                <w:del w:id="173" w:author="Christoph Kern" w:date="2016-03-31T17:38:00Z"/>
                                <w:b/>
                                <w:bCs/>
                                <w:sz w:val="28"/>
                              </w:rPr>
                              <w:pPrChange w:id="174" w:author="Christoph Kern" w:date="2016-03-31T17:38:00Z">
                                <w:pPr>
                                  <w:jc w:val="center"/>
                                </w:pPr>
                              </w:pPrChange>
                            </w:pPr>
                            <w:del w:id="175" w:author="Christoph Kern" w:date="2016-03-31T17:38:00Z">
                              <w:r w:rsidDel="00900212">
                                <w:rPr>
                                  <w:b/>
                                  <w:bCs/>
                                  <w:sz w:val="28"/>
                                </w:rPr>
                                <w:delText>Optical Remote Sensing Group,</w:delText>
                              </w:r>
                            </w:del>
                          </w:p>
                          <w:p w:rsidR="00CF4E55" w:rsidDel="00900212" w:rsidRDefault="00CF4E55">
                            <w:pPr>
                              <w:rPr>
                                <w:del w:id="176" w:author="Christoph Kern" w:date="2016-03-31T17:38:00Z"/>
                                <w:b/>
                                <w:bCs/>
                                <w:sz w:val="28"/>
                              </w:rPr>
                              <w:pPrChange w:id="177" w:author="Christoph Kern" w:date="2016-03-31T17:38:00Z">
                                <w:pPr>
                                  <w:jc w:val="center"/>
                                </w:pPr>
                              </w:pPrChange>
                            </w:pPr>
                            <w:del w:id="178" w:author="Christoph Kern" w:date="2016-03-31T17:38:00Z">
                              <w:r w:rsidDel="00900212">
                                <w:rPr>
                                  <w:b/>
                                  <w:bCs/>
                                  <w:sz w:val="28"/>
                                </w:rPr>
                                <w:delText>Department of Radio and Space Science</w:delText>
                              </w:r>
                            </w:del>
                            <w:ins w:id="179" w:author="Santiago Arellano" w:date="2016-03-30T12:46:00Z">
                              <w:del w:id="180" w:author="Christoph Kern" w:date="2016-03-31T17:38:00Z">
                                <w:r w:rsidDel="00900212">
                                  <w:rPr>
                                    <w:b/>
                                    <w:bCs/>
                                    <w:sz w:val="28"/>
                                  </w:rPr>
                                  <w:delText>s</w:delText>
                                </w:r>
                              </w:del>
                            </w:ins>
                            <w:del w:id="181" w:author="Christoph Kern" w:date="2016-03-31T17:38:00Z">
                              <w:r w:rsidDel="00900212">
                                <w:rPr>
                                  <w:b/>
                                  <w:bCs/>
                                  <w:sz w:val="28"/>
                                </w:rPr>
                                <w:delText xml:space="preserve">, </w:delText>
                              </w:r>
                            </w:del>
                          </w:p>
                          <w:p w:rsidR="00CF4E55" w:rsidDel="00900212" w:rsidRDefault="00CF4E55">
                            <w:pPr>
                              <w:rPr>
                                <w:del w:id="182" w:author="Christoph Kern" w:date="2016-03-31T17:38:00Z"/>
                                <w:b/>
                                <w:bCs/>
                                <w:sz w:val="28"/>
                              </w:rPr>
                              <w:pPrChange w:id="183" w:author="Christoph Kern" w:date="2016-03-31T17:38:00Z">
                                <w:pPr>
                                  <w:jc w:val="center"/>
                                </w:pPr>
                              </w:pPrChange>
                            </w:pPr>
                            <w:del w:id="184" w:author="Christoph Kern" w:date="2016-03-31T17:38:00Z">
                              <w:r w:rsidDel="00900212">
                                <w:rPr>
                                  <w:b/>
                                  <w:bCs/>
                                  <w:sz w:val="28"/>
                                </w:rPr>
                                <w:delText>Chalmers University of Technology,</w:delText>
                              </w:r>
                            </w:del>
                          </w:p>
                          <w:p w:rsidR="00CF4E55" w:rsidDel="00900212" w:rsidRDefault="00CF4E55">
                            <w:pPr>
                              <w:rPr>
                                <w:del w:id="185" w:author="Christoph Kern" w:date="2016-03-31T17:38:00Z"/>
                                <w:sz w:val="28"/>
                                <w:lang w:val="en-US"/>
                              </w:rPr>
                              <w:pPrChange w:id="186" w:author="Christoph Kern" w:date="2016-03-31T17:38:00Z">
                                <w:pPr>
                                  <w:jc w:val="center"/>
                                </w:pPr>
                              </w:pPrChange>
                            </w:pPr>
                            <w:del w:id="187" w:author="Christoph Kern" w:date="2016-03-31T17:38:00Z">
                              <w:r w:rsidDel="00900212">
                                <w:rPr>
                                  <w:b/>
                                  <w:bCs/>
                                  <w:sz w:val="28"/>
                                </w:rPr>
                                <w:delText>Göteborg, Sweden</w:delText>
                              </w:r>
                            </w:del>
                          </w:p>
                          <w:p w:rsidR="00CF4E55" w:rsidDel="00900212" w:rsidRDefault="00CF4E55">
                            <w:pPr>
                              <w:rPr>
                                <w:del w:id="188" w:author="Christoph Kern" w:date="2016-03-31T17:38:00Z"/>
                                <w:sz w:val="28"/>
                                <w:lang w:val="en-US"/>
                              </w:rPr>
                              <w:pPrChange w:id="189" w:author="Christoph Kern" w:date="2016-03-31T17:38:00Z">
                                <w:pPr>
                                  <w:jc w:val="center"/>
                                </w:pPr>
                              </w:pPrChange>
                            </w:pPr>
                          </w:p>
                          <w:p w:rsidR="00CF4E55" w:rsidRPr="005C3B97" w:rsidDel="00900212" w:rsidRDefault="00CF4E55">
                            <w:pPr>
                              <w:rPr>
                                <w:del w:id="190" w:author="Christoph Kern" w:date="2016-03-31T17:38:00Z"/>
                                <w:sz w:val="20"/>
                                <w:lang w:val="en-US"/>
                              </w:rPr>
                              <w:pPrChange w:id="191" w:author="Christoph Kern" w:date="2016-03-31T17:38:00Z">
                                <w:pPr>
                                  <w:jc w:val="center"/>
                                </w:pPr>
                              </w:pPrChange>
                            </w:pPr>
                            <w:del w:id="192" w:author="Christoph Kern" w:date="2016-03-31T17:38:00Z">
                              <w:r w:rsidRPr="005C3B97" w:rsidDel="00900212">
                                <w:rPr>
                                  <w:lang w:val="en-US"/>
                                </w:rPr>
                                <w:delText>L</w:delText>
                              </w:r>
                              <w:r w:rsidRPr="005C3B97" w:rsidDel="00900212">
                                <w:rPr>
                                  <w:sz w:val="20"/>
                                  <w:lang w:val="en-US"/>
                                </w:rPr>
                                <w:delText>ast updated 2016-03-03</w:delText>
                              </w:r>
                            </w:del>
                          </w:p>
                          <w:p w:rsidR="00CF4E55" w:rsidRPr="005C3B97" w:rsidDel="00900212" w:rsidRDefault="00CF4E55">
                            <w:pPr>
                              <w:rPr>
                                <w:del w:id="193" w:author="Christoph Kern" w:date="2016-03-31T17:38:00Z"/>
                                <w:sz w:val="20"/>
                                <w:lang w:val="en-US"/>
                              </w:rPr>
                              <w:pPrChange w:id="194" w:author="Christoph Kern" w:date="2016-03-31T17:38:00Z">
                                <w:pPr>
                                  <w:jc w:val="center"/>
                                </w:pPr>
                              </w:pPrChange>
                            </w:pPr>
                            <w:del w:id="195" w:author="Christoph Kern" w:date="2016-03-31T17:38:00Z">
                              <w:r w:rsidRPr="005C3B97" w:rsidDel="00900212">
                                <w:rPr>
                                  <w:sz w:val="20"/>
                                  <w:lang w:val="en-US"/>
                                </w:rPr>
                                <w:delText>by Christoph Kern</w:delText>
                              </w:r>
                            </w:del>
                          </w:p>
                          <w:p w:rsidR="00CF4E55" w:rsidRPr="005C3B97" w:rsidDel="00900212" w:rsidRDefault="00CF4E55">
                            <w:pPr>
                              <w:rPr>
                                <w:del w:id="196" w:author="Christoph Kern" w:date="2016-03-31T17:38:00Z"/>
                                <w:sz w:val="20"/>
                                <w:lang w:val="en-US"/>
                              </w:rPr>
                              <w:pPrChange w:id="197" w:author="Christoph Kern" w:date="2016-03-31T17:38:00Z">
                                <w:pPr>
                                  <w:jc w:val="center"/>
                                </w:pPr>
                              </w:pPrChange>
                            </w:pPr>
                            <w:del w:id="198" w:author="Christoph Kern" w:date="2016-03-31T17:38:00Z">
                              <w:r w:rsidDel="00900212">
                                <w:rPr>
                                  <w:sz w:val="20"/>
                                  <w:lang w:val="en-US"/>
                                </w:rPr>
                                <w:delText xml:space="preserve">USGS </w:delText>
                              </w:r>
                              <w:r w:rsidRPr="005C3B97" w:rsidDel="00900212">
                                <w:rPr>
                                  <w:sz w:val="20"/>
                                  <w:lang w:val="en-US"/>
                                </w:rPr>
                                <w:delText>Volcano Disaster Assistance Program</w:delText>
                              </w:r>
                            </w:del>
                          </w:p>
                          <w:p w:rsidR="00CF4E55" w:rsidRPr="005C3B97" w:rsidDel="00900212" w:rsidRDefault="00CF4E55">
                            <w:pPr>
                              <w:rPr>
                                <w:del w:id="199" w:author="Christoph Kern" w:date="2016-03-31T17:38:00Z"/>
                                <w:sz w:val="20"/>
                                <w:lang w:val="en-US"/>
                              </w:rPr>
                              <w:pPrChange w:id="200" w:author="Christoph Kern" w:date="2016-03-31T17:38:00Z">
                                <w:pPr>
                                  <w:jc w:val="center"/>
                                </w:pPr>
                              </w:pPrChange>
                            </w:pPr>
                            <w:del w:id="201" w:author="Christoph Kern" w:date="2016-03-31T17:38:00Z">
                              <w:r w:rsidRPr="005C3B97" w:rsidDel="00900212">
                                <w:rPr>
                                  <w:sz w:val="20"/>
                                  <w:lang w:val="en-US"/>
                                </w:rPr>
                                <w:delText>ckern@usgs.gov</w:delText>
                              </w:r>
                            </w:del>
                          </w:p>
                          <w:p w:rsidR="00CF4E55" w:rsidRPr="009D6FDD" w:rsidRDefault="00CF4E55">
                            <w:pPr>
                              <w:rPr>
                                <w:sz w:val="28"/>
                                <w:lang w:val="en-US"/>
                              </w:rPr>
                              <w:pPrChange w:id="202" w:author="Christoph Kern" w:date="2016-03-31T17:38:00Z">
                                <w:pPr>
                                  <w:jc w:val="center"/>
                                </w:pPr>
                              </w:pPrChange>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left:0;text-align:left;margin-left:171.4pt;margin-top:7.55pt;width:270pt;height:23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" filled="f" stroked="f">
                <v:textbox>
                  <w:txbxContent>
                    <w:p w:rsidR="00CF4E55" w:rsidRDefault="00CF4E55">
                      <w:pPr>
                        <w:jc w:val="center"/>
                        <w:rPr>
                          <w:b/>
                          <w:bCs/>
                          <w:sz w:val="28"/>
                        </w:rPr>
                      </w:pPr>
                      <w:r>
                        <w:rPr>
                          <w:b/>
                          <w:bCs/>
                          <w:sz w:val="28"/>
                        </w:rPr>
                        <w:t>Optical Remote Sensing Group,</w:t>
                      </w:r>
                    </w:p>
                    <w:p w:rsidR="00CF4E55" w:rsidRDefault="00CF4E55">
                      <w:pPr>
                        <w:jc w:val="center"/>
                        <w:rPr>
                          <w:b/>
                          <w:bCs/>
                          <w:sz w:val="28"/>
                        </w:rPr>
                      </w:pPr>
                      <w:r>
                        <w:rPr>
                          <w:b/>
                          <w:bCs/>
                          <w:sz w:val="28"/>
                        </w:rPr>
                        <w:t>Department of Radio and Space Science</w:t>
                      </w:r>
                      <w:ins w:id="203" w:author="Santiago Arellano" w:date="2016-03-30T12:46:00Z">
                        <w:r>
                          <w:rPr>
                            <w:b/>
                            <w:bCs/>
                            <w:sz w:val="28"/>
                          </w:rPr>
                          <w:t>s</w:t>
                        </w:r>
                      </w:ins>
                      <w:r>
                        <w:rPr>
                          <w:b/>
                          <w:bCs/>
                          <w:sz w:val="28"/>
                        </w:rPr>
                        <w:t xml:space="preserve">, </w:t>
                      </w:r>
                    </w:p>
                    <w:p w:rsidR="00CF4E55" w:rsidRDefault="00CF4E55">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rsidR="00CF4E55" w:rsidRDefault="00CF4E55">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rsidR="00CF4E55" w:rsidRDefault="00CF4E55">
                      <w:pPr>
                        <w:jc w:val="center"/>
                        <w:rPr>
                          <w:sz w:val="28"/>
                          <w:lang w:val="en-US"/>
                        </w:rPr>
                      </w:pPr>
                    </w:p>
                    <w:p w:rsidR="00CF4E55" w:rsidRDefault="00CF4E55" w:rsidP="00953E5B">
                      <w:pPr>
                        <w:jc w:val="center"/>
                        <w:rPr>
                          <w:ins w:id="204" w:author="Christoph Kern" w:date="2016-05-05T14:24:00Z"/>
                          <w:sz w:val="20"/>
                          <w:lang w:val="en-US"/>
                        </w:rPr>
                      </w:pPr>
                      <w:r w:rsidRPr="005C3B97">
                        <w:rPr>
                          <w:lang w:val="en-US"/>
                        </w:rPr>
                        <w:t>L</w:t>
                      </w:r>
                      <w:r w:rsidRPr="005C3B97">
                        <w:rPr>
                          <w:sz w:val="20"/>
                          <w:lang w:val="en-US"/>
                        </w:rPr>
                        <w:t>ast updated 2016-</w:t>
                      </w:r>
                      <w:del w:id="205" w:author="Christoph Kern" w:date="2016-05-05T14:31:00Z">
                        <w:r w:rsidRPr="005C3B97" w:rsidDel="000C3561">
                          <w:rPr>
                            <w:sz w:val="20"/>
                            <w:lang w:val="en-US"/>
                          </w:rPr>
                          <w:delText>03</w:delText>
                        </w:r>
                      </w:del>
                      <w:ins w:id="206" w:author="Christoph Kern" w:date="2016-05-05T14:31:00Z">
                        <w:r w:rsidRPr="005C3B97">
                          <w:rPr>
                            <w:sz w:val="20"/>
                            <w:lang w:val="en-US"/>
                          </w:rPr>
                          <w:t>0</w:t>
                        </w:r>
                      </w:ins>
                      <w:ins w:id="207" w:author="Christoph Kern" w:date="2016-07-08T17:51:00Z">
                        <w:r w:rsidR="0056203E">
                          <w:rPr>
                            <w:sz w:val="20"/>
                            <w:lang w:val="en-US"/>
                          </w:rPr>
                          <w:t>7</w:t>
                        </w:r>
                      </w:ins>
                      <w:r w:rsidRPr="005C3B97">
                        <w:rPr>
                          <w:sz w:val="20"/>
                          <w:lang w:val="en-US"/>
                        </w:rPr>
                        <w:t>-</w:t>
                      </w:r>
                      <w:bookmarkStart w:id="208" w:name="_GoBack"/>
                      <w:bookmarkEnd w:id="208"/>
                      <w:del w:id="209" w:author="Kern, Christoph" w:date="2018-01-09T17:48:00Z">
                        <w:r w:rsidRPr="005C3B97" w:rsidDel="00D872AC">
                          <w:rPr>
                            <w:sz w:val="20"/>
                            <w:lang w:val="en-US"/>
                          </w:rPr>
                          <w:delText>0</w:delText>
                        </w:r>
                      </w:del>
                      <w:del w:id="210" w:author="Christoph Kern" w:date="2016-05-05T14:31:00Z">
                        <w:r w:rsidRPr="005C3B97" w:rsidDel="000C3561">
                          <w:rPr>
                            <w:sz w:val="20"/>
                            <w:lang w:val="en-US"/>
                          </w:rPr>
                          <w:delText>3</w:delText>
                        </w:r>
                      </w:del>
                      <w:ins w:id="211" w:author="Christoph Kern" w:date="2016-07-08T17:51:00Z">
                        <w:del w:id="212" w:author="Kern, Christoph" w:date="2018-01-09T17:47:00Z">
                          <w:r w:rsidR="0056203E" w:rsidDel="00D872AC">
                            <w:rPr>
                              <w:sz w:val="20"/>
                              <w:lang w:val="en-US"/>
                            </w:rPr>
                            <w:delText>8</w:delText>
                          </w:r>
                        </w:del>
                      </w:ins>
                      <w:ins w:id="213" w:author="Kern, Christoph" w:date="2018-01-09T17:47:00Z">
                        <w:r w:rsidR="00D872AC">
                          <w:rPr>
                            <w:sz w:val="20"/>
                            <w:lang w:val="en-US"/>
                          </w:rPr>
                          <w:t>14</w:t>
                        </w:r>
                      </w:ins>
                    </w:p>
                    <w:p w:rsidR="00CF4E55" w:rsidRPr="005C3B97" w:rsidRDefault="00CF4E55" w:rsidP="00953E5B">
                      <w:pPr>
                        <w:jc w:val="center"/>
                        <w:rPr>
                          <w:sz w:val="20"/>
                          <w:lang w:val="en-US"/>
                        </w:rPr>
                      </w:pPr>
                    </w:p>
                    <w:p w:rsidR="00CF4E55" w:rsidRPr="005C3B97" w:rsidRDefault="00CF4E55" w:rsidP="00953E5B">
                      <w:pPr>
                        <w:jc w:val="center"/>
                        <w:rPr>
                          <w:sz w:val="20"/>
                          <w:lang w:val="en-US"/>
                        </w:rPr>
                      </w:pPr>
                      <w:del w:id="214" w:author="Christoph Kern" w:date="2016-05-05T14:24:00Z">
                        <w:r w:rsidRPr="005C3B97" w:rsidDel="000A2851">
                          <w:rPr>
                            <w:sz w:val="20"/>
                            <w:lang w:val="en-US"/>
                          </w:rPr>
                          <w:delText xml:space="preserve">by </w:delText>
                        </w:r>
                      </w:del>
                      <w:del w:id="215" w:author="Christoph Kern" w:date="2016-05-05T14:23:00Z">
                        <w:r w:rsidRPr="005C3B97" w:rsidDel="000A2851">
                          <w:rPr>
                            <w:sz w:val="20"/>
                            <w:lang w:val="en-US"/>
                          </w:rPr>
                          <w:delText>Christoph Kern</w:delText>
                        </w:r>
                      </w:del>
                      <w:ins w:id="216" w:author="Christoph Kern" w:date="2016-03-31T17:38:00Z">
                        <w:r>
                          <w:rPr>
                            <w:sz w:val="20"/>
                            <w:lang w:val="en-US"/>
                          </w:rPr>
                          <w:t>Santiago Arellano</w:t>
                        </w:r>
                      </w:ins>
                    </w:p>
                    <w:p w:rsidR="00CF4E55" w:rsidRDefault="00CF4E55" w:rsidP="00953E5B">
                      <w:pPr>
                        <w:jc w:val="center"/>
                        <w:rPr>
                          <w:ins w:id="217" w:author="Christoph Kern" w:date="2016-05-05T14:23:00Z"/>
                          <w:sz w:val="20"/>
                          <w:lang w:val="en-US"/>
                        </w:rPr>
                      </w:pPr>
                      <w:del w:id="218" w:author="Christoph Kern" w:date="2016-05-05T14:23:00Z">
                        <w:r w:rsidDel="000A2851">
                          <w:rPr>
                            <w:sz w:val="20"/>
                            <w:lang w:val="en-US"/>
                          </w:rPr>
                          <w:delText xml:space="preserve">USGS </w:delText>
                        </w:r>
                        <w:r w:rsidRPr="005C3B97" w:rsidDel="000A2851">
                          <w:rPr>
                            <w:sz w:val="20"/>
                            <w:lang w:val="en-US"/>
                          </w:rPr>
                          <w:delText>Volcano Disaster Assistance Program</w:delText>
                        </w:r>
                      </w:del>
                      <w:ins w:id="219" w:author="Christoph Kern" w:date="2016-05-05T14:22:00Z">
                        <w:r>
                          <w:rPr>
                            <w:sz w:val="20"/>
                            <w:lang w:val="en-US"/>
                          </w:rPr>
                          <w:t>Chalmers University Optical Remote Sensing Group</w:t>
                        </w:r>
                      </w:ins>
                    </w:p>
                    <w:p w:rsidR="00CF4E55" w:rsidRDefault="00CF4E55" w:rsidP="00953E5B">
                      <w:pPr>
                        <w:jc w:val="center"/>
                        <w:rPr>
                          <w:ins w:id="220" w:author="Christoph Kern" w:date="2016-05-05T14:24:00Z"/>
                          <w:sz w:val="20"/>
                          <w:lang w:val="en-US"/>
                        </w:rPr>
                      </w:pPr>
                      <w:ins w:id="221" w:author="Christoph Kern" w:date="2016-05-05T14:24:00Z">
                        <w:r w:rsidRPr="000A2851">
                          <w:rPr>
                            <w:rPrChange w:id="222" w:author="Christoph Kern" w:date="2016-05-05T14:24:00Z">
                              <w:rPr>
                                <w:rStyle w:val="Hyperlink"/>
                                <w:sz w:val="20"/>
                                <w:lang w:val="en-US"/>
                              </w:rPr>
                            </w:rPrChange>
                          </w:rPr>
                          <w:t>santiago.arellano@chalmers.se</w:t>
                        </w:r>
                      </w:ins>
                    </w:p>
                    <w:p w:rsidR="00CF4E55" w:rsidRDefault="00CF4E55">
                      <w:pPr>
                        <w:rPr>
                          <w:ins w:id="223" w:author="Christoph Kern" w:date="2016-05-05T14:23:00Z"/>
                          <w:sz w:val="20"/>
                          <w:lang w:val="en-US"/>
                        </w:rPr>
                        <w:pPrChange w:id="224" w:author="Christoph Kern" w:date="2016-05-05T14:24:00Z">
                          <w:pPr>
                            <w:jc w:val="center"/>
                          </w:pPr>
                        </w:pPrChange>
                      </w:pPr>
                    </w:p>
                    <w:p w:rsidR="00CF4E55" w:rsidRDefault="00CF4E55" w:rsidP="00953E5B">
                      <w:pPr>
                        <w:jc w:val="center"/>
                        <w:rPr>
                          <w:ins w:id="225" w:author="Christoph Kern" w:date="2016-05-05T14:23:00Z"/>
                          <w:sz w:val="20"/>
                          <w:lang w:val="en-US"/>
                        </w:rPr>
                      </w:pPr>
                      <w:ins w:id="226" w:author="Christoph Kern" w:date="2016-05-05T14:23:00Z">
                        <w:r>
                          <w:rPr>
                            <w:sz w:val="20"/>
                            <w:lang w:val="en-US"/>
                          </w:rPr>
                          <w:t>Christoph Kern</w:t>
                        </w:r>
                      </w:ins>
                    </w:p>
                    <w:p w:rsidR="00CF4E55" w:rsidRPr="005C3B97" w:rsidRDefault="00CF4E55">
                      <w:pPr>
                        <w:jc w:val="center"/>
                        <w:rPr>
                          <w:sz w:val="20"/>
                          <w:lang w:val="en-US"/>
                        </w:rPr>
                      </w:pPr>
                      <w:ins w:id="227" w:author="Christoph Kern" w:date="2016-05-05T14:23:00Z">
                        <w:r>
                          <w:rPr>
                            <w:sz w:val="20"/>
                            <w:lang w:val="en-US"/>
                          </w:rPr>
                          <w:t xml:space="preserve">USGS </w:t>
                        </w:r>
                        <w:r w:rsidRPr="005C3B97">
                          <w:rPr>
                            <w:sz w:val="20"/>
                            <w:lang w:val="en-US"/>
                          </w:rPr>
                          <w:t>Vol</w:t>
                        </w:r>
                        <w:r>
                          <w:rPr>
                            <w:sz w:val="20"/>
                            <w:lang w:val="en-US"/>
                          </w:rPr>
                          <w:t>cano Disaster Assistance Program</w:t>
                        </w:r>
                      </w:ins>
                    </w:p>
                    <w:p w:rsidR="00CF4E55" w:rsidRDefault="00CF4E55" w:rsidP="00953E5B">
                      <w:pPr>
                        <w:jc w:val="center"/>
                        <w:rPr>
                          <w:ins w:id="228" w:author="Christoph Kern" w:date="2016-05-05T14:22:00Z"/>
                          <w:sz w:val="20"/>
                          <w:lang w:val="en-US"/>
                        </w:rPr>
                      </w:pPr>
                      <w:r w:rsidRPr="005C3B97">
                        <w:rPr>
                          <w:sz w:val="20"/>
                          <w:lang w:val="en-US"/>
                        </w:rPr>
                        <w:t>ckern@usgs.gov</w:t>
                      </w:r>
                    </w:p>
                    <w:p w:rsidR="00CF4E55" w:rsidRPr="005C3B97" w:rsidDel="000A2851" w:rsidRDefault="00CF4E55" w:rsidP="00953E5B">
                      <w:pPr>
                        <w:jc w:val="center"/>
                        <w:rPr>
                          <w:del w:id="229" w:author="Christoph Kern" w:date="2016-05-05T14:23:00Z"/>
                          <w:sz w:val="20"/>
                          <w:lang w:val="en-US"/>
                        </w:rPr>
                      </w:pPr>
                    </w:p>
                    <w:p w:rsidR="00CF4E55" w:rsidRPr="009D6FDD" w:rsidDel="000A2851" w:rsidRDefault="00CF4E55">
                      <w:pPr>
                        <w:jc w:val="center"/>
                        <w:rPr>
                          <w:del w:id="230" w:author="Christoph Kern" w:date="2016-05-05T14:24:00Z"/>
                          <w:sz w:val="28"/>
                          <w:lang w:val="en-US"/>
                        </w:rPr>
                      </w:pPr>
                    </w:p>
                    <w:p w:rsidR="00CF4E55" w:rsidDel="00900212" w:rsidRDefault="00CF4E55">
                      <w:pPr>
                        <w:rPr>
                          <w:del w:id="231" w:author="Christoph Kern" w:date="2016-03-31T17:38:00Z"/>
                        </w:rPr>
                      </w:pPr>
                    </w:p>
                    <w:p w:rsidR="00CF4E55" w:rsidDel="00900212" w:rsidRDefault="00CF4E55">
                      <w:pPr>
                        <w:rPr>
                          <w:del w:id="232" w:author="Christoph Kern" w:date="2016-03-31T17:38:00Z"/>
                          <w:b/>
                          <w:bCs/>
                          <w:sz w:val="28"/>
                        </w:rPr>
                        <w:pPrChange w:id="233" w:author="Christoph Kern" w:date="2016-03-31T17:38:00Z">
                          <w:pPr>
                            <w:jc w:val="center"/>
                          </w:pPr>
                        </w:pPrChange>
                      </w:pPr>
                      <w:del w:id="234" w:author="Christoph Kern" w:date="2016-03-31T17:38:00Z">
                        <w:r w:rsidDel="00900212">
                          <w:rPr>
                            <w:b/>
                            <w:bCs/>
                            <w:sz w:val="28"/>
                          </w:rPr>
                          <w:delText>Optical Remote Sensing Group,</w:delText>
                        </w:r>
                      </w:del>
                    </w:p>
                    <w:p w:rsidR="00CF4E55" w:rsidDel="00900212" w:rsidRDefault="00CF4E55">
                      <w:pPr>
                        <w:rPr>
                          <w:del w:id="235" w:author="Christoph Kern" w:date="2016-03-31T17:38:00Z"/>
                          <w:b/>
                          <w:bCs/>
                          <w:sz w:val="28"/>
                        </w:rPr>
                        <w:pPrChange w:id="236" w:author="Christoph Kern" w:date="2016-03-31T17:38:00Z">
                          <w:pPr>
                            <w:jc w:val="center"/>
                          </w:pPr>
                        </w:pPrChange>
                      </w:pPr>
                      <w:del w:id="237" w:author="Christoph Kern" w:date="2016-03-31T17:38:00Z">
                        <w:r w:rsidDel="00900212">
                          <w:rPr>
                            <w:b/>
                            <w:bCs/>
                            <w:sz w:val="28"/>
                          </w:rPr>
                          <w:delText>Department of Radio and Space Science</w:delText>
                        </w:r>
                      </w:del>
                      <w:ins w:id="238" w:author="Santiago Arellano" w:date="2016-03-30T12:46:00Z">
                        <w:del w:id="239" w:author="Christoph Kern" w:date="2016-03-31T17:38:00Z">
                          <w:r w:rsidDel="00900212">
                            <w:rPr>
                              <w:b/>
                              <w:bCs/>
                              <w:sz w:val="28"/>
                            </w:rPr>
                            <w:delText>s</w:delText>
                          </w:r>
                        </w:del>
                      </w:ins>
                      <w:del w:id="240" w:author="Christoph Kern" w:date="2016-03-31T17:38:00Z">
                        <w:r w:rsidDel="00900212">
                          <w:rPr>
                            <w:b/>
                            <w:bCs/>
                            <w:sz w:val="28"/>
                          </w:rPr>
                          <w:delText xml:space="preserve">, </w:delText>
                        </w:r>
                      </w:del>
                    </w:p>
                    <w:p w:rsidR="00CF4E55" w:rsidDel="00900212" w:rsidRDefault="00CF4E55">
                      <w:pPr>
                        <w:rPr>
                          <w:del w:id="241" w:author="Christoph Kern" w:date="2016-03-31T17:38:00Z"/>
                          <w:b/>
                          <w:bCs/>
                          <w:sz w:val="28"/>
                        </w:rPr>
                        <w:pPrChange w:id="242" w:author="Christoph Kern" w:date="2016-03-31T17:38:00Z">
                          <w:pPr>
                            <w:jc w:val="center"/>
                          </w:pPr>
                        </w:pPrChange>
                      </w:pPr>
                      <w:del w:id="243" w:author="Christoph Kern" w:date="2016-03-31T17:38:00Z">
                        <w:r w:rsidDel="00900212">
                          <w:rPr>
                            <w:b/>
                            <w:bCs/>
                            <w:sz w:val="28"/>
                          </w:rPr>
                          <w:delText>Chalmers University of Technology,</w:delText>
                        </w:r>
                      </w:del>
                    </w:p>
                    <w:p w:rsidR="00CF4E55" w:rsidDel="00900212" w:rsidRDefault="00CF4E55">
                      <w:pPr>
                        <w:rPr>
                          <w:del w:id="244" w:author="Christoph Kern" w:date="2016-03-31T17:38:00Z"/>
                          <w:sz w:val="28"/>
                          <w:lang w:val="en-US"/>
                        </w:rPr>
                        <w:pPrChange w:id="245" w:author="Christoph Kern" w:date="2016-03-31T17:38:00Z">
                          <w:pPr>
                            <w:jc w:val="center"/>
                          </w:pPr>
                        </w:pPrChange>
                      </w:pPr>
                      <w:del w:id="246" w:author="Christoph Kern" w:date="2016-03-31T17:38:00Z">
                        <w:r w:rsidDel="00900212">
                          <w:rPr>
                            <w:b/>
                            <w:bCs/>
                            <w:sz w:val="28"/>
                          </w:rPr>
                          <w:delText>Göteborg, Sweden</w:delText>
                        </w:r>
                      </w:del>
                    </w:p>
                    <w:p w:rsidR="00CF4E55" w:rsidDel="00900212" w:rsidRDefault="00CF4E55">
                      <w:pPr>
                        <w:rPr>
                          <w:del w:id="247" w:author="Christoph Kern" w:date="2016-03-31T17:38:00Z"/>
                          <w:sz w:val="28"/>
                          <w:lang w:val="en-US"/>
                        </w:rPr>
                        <w:pPrChange w:id="248" w:author="Christoph Kern" w:date="2016-03-31T17:38:00Z">
                          <w:pPr>
                            <w:jc w:val="center"/>
                          </w:pPr>
                        </w:pPrChange>
                      </w:pPr>
                    </w:p>
                    <w:p w:rsidR="00CF4E55" w:rsidRPr="005C3B97" w:rsidDel="00900212" w:rsidRDefault="00CF4E55">
                      <w:pPr>
                        <w:rPr>
                          <w:del w:id="249" w:author="Christoph Kern" w:date="2016-03-31T17:38:00Z"/>
                          <w:sz w:val="20"/>
                          <w:lang w:val="en-US"/>
                        </w:rPr>
                        <w:pPrChange w:id="250" w:author="Christoph Kern" w:date="2016-03-31T17:38:00Z">
                          <w:pPr>
                            <w:jc w:val="center"/>
                          </w:pPr>
                        </w:pPrChange>
                      </w:pPr>
                      <w:del w:id="251" w:author="Christoph Kern" w:date="2016-03-31T17:38:00Z">
                        <w:r w:rsidRPr="005C3B97" w:rsidDel="00900212">
                          <w:rPr>
                            <w:lang w:val="en-US"/>
                          </w:rPr>
                          <w:delText>L</w:delText>
                        </w:r>
                        <w:r w:rsidRPr="005C3B97" w:rsidDel="00900212">
                          <w:rPr>
                            <w:sz w:val="20"/>
                            <w:lang w:val="en-US"/>
                          </w:rPr>
                          <w:delText>ast updated 2016-03-03</w:delText>
                        </w:r>
                      </w:del>
                    </w:p>
                    <w:p w:rsidR="00CF4E55" w:rsidRPr="005C3B97" w:rsidDel="00900212" w:rsidRDefault="00CF4E55">
                      <w:pPr>
                        <w:rPr>
                          <w:del w:id="252" w:author="Christoph Kern" w:date="2016-03-31T17:38:00Z"/>
                          <w:sz w:val="20"/>
                          <w:lang w:val="en-US"/>
                        </w:rPr>
                        <w:pPrChange w:id="253" w:author="Christoph Kern" w:date="2016-03-31T17:38:00Z">
                          <w:pPr>
                            <w:jc w:val="center"/>
                          </w:pPr>
                        </w:pPrChange>
                      </w:pPr>
                      <w:del w:id="254" w:author="Christoph Kern" w:date="2016-03-31T17:38:00Z">
                        <w:r w:rsidRPr="005C3B97" w:rsidDel="00900212">
                          <w:rPr>
                            <w:sz w:val="20"/>
                            <w:lang w:val="en-US"/>
                          </w:rPr>
                          <w:delText>by Christoph Kern</w:delText>
                        </w:r>
                      </w:del>
                    </w:p>
                    <w:p w:rsidR="00CF4E55" w:rsidRPr="005C3B97" w:rsidDel="00900212" w:rsidRDefault="00CF4E55">
                      <w:pPr>
                        <w:rPr>
                          <w:del w:id="255" w:author="Christoph Kern" w:date="2016-03-31T17:38:00Z"/>
                          <w:sz w:val="20"/>
                          <w:lang w:val="en-US"/>
                        </w:rPr>
                        <w:pPrChange w:id="256" w:author="Christoph Kern" w:date="2016-03-31T17:38:00Z">
                          <w:pPr>
                            <w:jc w:val="center"/>
                          </w:pPr>
                        </w:pPrChange>
                      </w:pPr>
                      <w:del w:id="257" w:author="Christoph Kern" w:date="2016-03-31T17:38:00Z">
                        <w:r w:rsidDel="00900212">
                          <w:rPr>
                            <w:sz w:val="20"/>
                            <w:lang w:val="en-US"/>
                          </w:rPr>
                          <w:delText xml:space="preserve">USGS </w:delText>
                        </w:r>
                        <w:r w:rsidRPr="005C3B97" w:rsidDel="00900212">
                          <w:rPr>
                            <w:sz w:val="20"/>
                            <w:lang w:val="en-US"/>
                          </w:rPr>
                          <w:delText>Volcano Disaster Assistance Program</w:delText>
                        </w:r>
                      </w:del>
                    </w:p>
                    <w:p w:rsidR="00CF4E55" w:rsidRPr="005C3B97" w:rsidDel="00900212" w:rsidRDefault="00CF4E55">
                      <w:pPr>
                        <w:rPr>
                          <w:del w:id="258" w:author="Christoph Kern" w:date="2016-03-31T17:38:00Z"/>
                          <w:sz w:val="20"/>
                          <w:lang w:val="en-US"/>
                        </w:rPr>
                        <w:pPrChange w:id="259" w:author="Christoph Kern" w:date="2016-03-31T17:38:00Z">
                          <w:pPr>
                            <w:jc w:val="center"/>
                          </w:pPr>
                        </w:pPrChange>
                      </w:pPr>
                      <w:del w:id="260" w:author="Christoph Kern" w:date="2016-03-31T17:38:00Z">
                        <w:r w:rsidRPr="005C3B97" w:rsidDel="00900212">
                          <w:rPr>
                            <w:sz w:val="20"/>
                            <w:lang w:val="en-US"/>
                          </w:rPr>
                          <w:delText>ckern@usgs.gov</w:delText>
                        </w:r>
                      </w:del>
                    </w:p>
                    <w:p w:rsidR="00CF4E55" w:rsidRPr="009D6FDD" w:rsidRDefault="00CF4E55">
                      <w:pPr>
                        <w:rPr>
                          <w:sz w:val="28"/>
                          <w:lang w:val="en-US"/>
                        </w:rPr>
                        <w:pPrChange w:id="261" w:author="Christoph Kern" w:date="2016-03-31T17:38:00Z">
                          <w:pPr>
                            <w:jc w:val="center"/>
                          </w:pPr>
                        </w:pPrChange>
                      </w:pPr>
                    </w:p>
                  </w:txbxContent>
                </v:textbox>
                <w10:wrap type="square" side="left"/>
              </v:shape>
            </w:pict>
          </mc:Fallback>
        </mc:AlternateContent>
      </w:r>
    </w:p>
    <w:p w:rsidR="00B53324" w:rsidRDefault="00B53324" w:rsidP="00B00EB9">
      <w:pPr>
        <w:spacing w:line="280" w:lineRule="atLeast"/>
        <w:jc w:val="both"/>
      </w:pPr>
    </w:p>
    <w:p w:rsidR="00B53324" w:rsidRDefault="00B53324" w:rsidP="00B00EB9">
      <w:pPr>
        <w:pStyle w:val="TOC1"/>
        <w:jc w:val="both"/>
      </w:pPr>
    </w:p>
    <w:p w:rsidR="00B53324" w:rsidRDefault="00B53324" w:rsidP="00B00EB9">
      <w:pPr>
        <w:spacing w:line="280" w:lineRule="atLeast"/>
        <w:jc w:val="both"/>
      </w:pPr>
    </w:p>
    <w:p w:rsidR="00B53324" w:rsidRDefault="00B53324" w:rsidP="00B00EB9">
      <w:pPr>
        <w:spacing w:line="280" w:lineRule="atLeast"/>
        <w:jc w:val="both"/>
      </w:pPr>
    </w:p>
    <w:p w:rsidR="00B53324" w:rsidRDefault="00B53324" w:rsidP="00B00EB9">
      <w:pPr>
        <w:spacing w:line="280" w:lineRule="atLeast"/>
        <w:jc w:val="both"/>
      </w:pPr>
    </w:p>
    <w:p w:rsidR="00B53324" w:rsidRDefault="00B53324" w:rsidP="00B00EB9">
      <w:pPr>
        <w:spacing w:line="280" w:lineRule="atLeast"/>
        <w:jc w:val="both"/>
      </w:pPr>
    </w:p>
    <w:p w:rsidR="00B53324" w:rsidRDefault="00B53324" w:rsidP="00B00EB9">
      <w:pPr>
        <w:spacing w:line="280" w:lineRule="atLeast"/>
        <w:jc w:val="both"/>
      </w:pPr>
    </w:p>
    <w:p w:rsidR="00B53324" w:rsidRDefault="00B53324" w:rsidP="00B00EB9">
      <w:pPr>
        <w:spacing w:line="280" w:lineRule="atLeast"/>
        <w:jc w:val="both"/>
      </w:pPr>
    </w:p>
    <w:p w:rsidR="00B53324" w:rsidRDefault="00B53324" w:rsidP="00B00EB9">
      <w:pPr>
        <w:spacing w:line="280" w:lineRule="atLeast"/>
        <w:jc w:val="both"/>
      </w:pPr>
    </w:p>
    <w:p w:rsidR="00B53324" w:rsidRDefault="00B53324" w:rsidP="00B00EB9">
      <w:pPr>
        <w:spacing w:line="280" w:lineRule="atLeast"/>
        <w:jc w:val="both"/>
      </w:pPr>
    </w:p>
    <w:p w:rsidR="00B53324" w:rsidRDefault="00B53324" w:rsidP="00B00EB9">
      <w:pPr>
        <w:spacing w:line="280" w:lineRule="atLeast"/>
        <w:jc w:val="both"/>
      </w:pPr>
    </w:p>
    <w:p w:rsidR="00B53324" w:rsidRDefault="00B53324" w:rsidP="00B00EB9">
      <w:pPr>
        <w:spacing w:line="280" w:lineRule="atLeast"/>
        <w:jc w:val="both"/>
      </w:pPr>
    </w:p>
    <w:p w:rsidR="00B53324" w:rsidRDefault="00B53324" w:rsidP="00B00EB9">
      <w:pPr>
        <w:spacing w:line="280" w:lineRule="atLeast"/>
        <w:jc w:val="both"/>
      </w:pPr>
    </w:p>
    <w:p w:rsidR="00B53324" w:rsidRDefault="00B53324" w:rsidP="00B00EB9">
      <w:pPr>
        <w:spacing w:line="280" w:lineRule="atLeast"/>
        <w:jc w:val="both"/>
      </w:pPr>
    </w:p>
    <w:p w:rsidR="00B53324" w:rsidRDefault="00B53324" w:rsidP="00B00EB9">
      <w:pPr>
        <w:spacing w:line="280" w:lineRule="atLeast"/>
        <w:jc w:val="both"/>
      </w:pPr>
    </w:p>
    <w:p w:rsidR="00B53324" w:rsidRDefault="00B53324" w:rsidP="00B00EB9">
      <w:pPr>
        <w:spacing w:line="280" w:lineRule="atLeast"/>
        <w:jc w:val="both"/>
      </w:pPr>
    </w:p>
    <w:p w:rsidR="00B53324" w:rsidRDefault="00B53324" w:rsidP="00B00EB9">
      <w:pPr>
        <w:spacing w:line="280" w:lineRule="atLeast"/>
        <w:jc w:val="both"/>
      </w:pPr>
    </w:p>
    <w:p w:rsidR="00B53324" w:rsidRDefault="00B53324" w:rsidP="00B00EB9">
      <w:pPr>
        <w:spacing w:line="280" w:lineRule="atLeast"/>
        <w:jc w:val="both"/>
      </w:pPr>
    </w:p>
    <w:p w:rsidR="00B53324" w:rsidRDefault="00B53324" w:rsidP="00B00EB9">
      <w:pPr>
        <w:spacing w:line="280" w:lineRule="atLeast"/>
        <w:jc w:val="both"/>
      </w:pPr>
    </w:p>
    <w:p w:rsidR="00B53324" w:rsidRDefault="00B53324" w:rsidP="00B00EB9">
      <w:pPr>
        <w:spacing w:line="280" w:lineRule="atLeast"/>
        <w:jc w:val="both"/>
      </w:pPr>
    </w:p>
    <w:p w:rsidR="00B53324" w:rsidRDefault="00B53324" w:rsidP="00B00EB9">
      <w:pPr>
        <w:spacing w:line="280" w:lineRule="atLeast"/>
        <w:jc w:val="both"/>
      </w:pPr>
    </w:p>
    <w:p w:rsidR="00B53324" w:rsidRDefault="00B53324" w:rsidP="00B00EB9">
      <w:pPr>
        <w:spacing w:line="280" w:lineRule="atLeast"/>
        <w:jc w:val="both"/>
      </w:pPr>
    </w:p>
    <w:p w:rsidR="00B53324" w:rsidRDefault="00B53324" w:rsidP="00B00EB9">
      <w:pPr>
        <w:spacing w:line="280" w:lineRule="atLeast"/>
        <w:jc w:val="both"/>
      </w:pPr>
    </w:p>
    <w:p w:rsidR="00B53324" w:rsidRDefault="00B53324" w:rsidP="00B00EB9">
      <w:pPr>
        <w:spacing w:line="280" w:lineRule="atLeast"/>
        <w:jc w:val="both"/>
      </w:pPr>
    </w:p>
    <w:p w:rsidR="00B53324" w:rsidRDefault="00B53324" w:rsidP="00B00EB9">
      <w:pPr>
        <w:spacing w:line="280" w:lineRule="atLeast"/>
        <w:jc w:val="both"/>
      </w:pPr>
    </w:p>
    <w:p w:rsidR="00B53324" w:rsidRDefault="00B53324" w:rsidP="00B00EB9">
      <w:pPr>
        <w:spacing w:line="280" w:lineRule="atLeast"/>
        <w:jc w:val="both"/>
      </w:pPr>
    </w:p>
    <w:p w:rsidR="00B53324" w:rsidRDefault="00B53324" w:rsidP="00B00EB9">
      <w:pPr>
        <w:spacing w:line="280" w:lineRule="atLeast"/>
        <w:jc w:val="both"/>
      </w:pPr>
    </w:p>
    <w:p w:rsidR="00533439" w:rsidRDefault="00533439">
      <w:r>
        <w:lastRenderedPageBreak/>
        <w:br w:type="page"/>
      </w:r>
    </w:p>
    <w:p w:rsidR="00B53324" w:rsidRDefault="00B53324" w:rsidP="00B00EB9">
      <w:pPr>
        <w:spacing w:line="280" w:lineRule="atLeast"/>
        <w:jc w:val="both"/>
      </w:pPr>
    </w:p>
    <w:p w:rsidR="008B52E8" w:rsidRDefault="008B52E8" w:rsidP="00B00EB9">
      <w:pPr>
        <w:spacing w:line="280" w:lineRule="atLeast"/>
        <w:jc w:val="both"/>
        <w:rPr>
          <w:noProof/>
        </w:rPr>
      </w:pPr>
    </w:p>
    <w:p w:rsidR="005D0464" w:rsidRDefault="00292B4F" w:rsidP="00F57C21">
      <w:pPr>
        <w:pStyle w:val="TOC2"/>
        <w:tabs>
          <w:tab w:val="right" w:leader="dot" w:pos="9062"/>
        </w:tabs>
        <w:rPr>
          <w:noProof/>
          <w:sz w:val="22"/>
          <w:szCs w:val="22"/>
        </w:rPr>
      </w:pPr>
      <w:r>
        <w:rPr>
          <w:noProof/>
          <w:sz w:val="18"/>
          <w:szCs w:val="18"/>
          <w:lang w:val="en-US"/>
        </w:rPr>
        <mc:AlternateContent>
          <mc:Choice Requires="wps">
            <w:drawing>
              <wp:anchor distT="0" distB="0" distL="114300" distR="114300" simplePos="0" relativeHeight="251648512" behindDoc="0" locked="0" layoutInCell="1" allowOverlap="1">
                <wp:simplePos x="0" y="0"/>
                <wp:positionH relativeFrom="column">
                  <wp:posOffset>0</wp:posOffset>
                </wp:positionH>
                <wp:positionV relativeFrom="paragraph">
                  <wp:posOffset>-114300</wp:posOffset>
                </wp:positionV>
                <wp:extent cx="5715000" cy="342900"/>
                <wp:effectExtent l="0" t="0" r="0" b="0"/>
                <wp:wrapSquare wrapText="bothSides"/>
                <wp:docPr id="10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34290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F4E55" w:rsidRDefault="00CF4E55">
                            <w:pPr>
                              <w:pStyle w:val="Header"/>
                              <w:rPr>
                                <w:rFonts w:ascii="Arial Black" w:hAnsi="Arial Black" w:cs="Arial"/>
                              </w:rPr>
                            </w:pPr>
                            <w:r>
                              <w:rPr>
                                <w:rFonts w:ascii="Arial Black" w:hAnsi="Arial Black" w:cs="Arial"/>
                              </w:rPr>
                              <w:t>Table of Contents</w:t>
                            </w:r>
                          </w:p>
                          <w:p w:rsidR="00CF4E55" w:rsidRDefault="00CF4E55"/>
                          <w:p w:rsidR="00CF4E55" w:rsidRDefault="00CF4E55">
                            <w:pPr>
                              <w:pStyle w:val="Header"/>
                              <w:rPr>
                                <w:rFonts w:ascii="Arial Black" w:hAnsi="Arial Black" w:cs="Arial"/>
                              </w:rPr>
                            </w:pPr>
                            <w:r>
                              <w:rPr>
                                <w:rFonts w:ascii="Arial Black" w:hAnsi="Arial Black" w:cs="Arial"/>
                              </w:rPr>
                              <w:t>Table of Contents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 o:spid="_x0000_s1028" style="position:absolute;left:0;text-align:left;margin-left:0;margin-top:-9pt;width:450pt;height:27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" fillcolor="silver" stroked="f">
                <v:textbox>
                  <w:txbxContent>
                    <w:p w:rsidR="00CF4E55" w:rsidRDefault="00CF4E55">
                      <w:pPr>
                        <w:pStyle w:val="Header"/>
                        <w:rPr>
                          <w:rFonts w:ascii="Arial Black" w:hAnsi="Arial Black" w:cs="Arial"/>
                        </w:rPr>
                      </w:pPr>
                      <w:r>
                        <w:rPr>
                          <w:rFonts w:ascii="Arial Black" w:hAnsi="Arial Black" w:cs="Arial"/>
                        </w:rPr>
                        <w:t>Table of Contents</w:t>
                      </w:r>
                    </w:p>
                    <w:p w:rsidR="00CF4E55" w:rsidRDefault="00CF4E55"/>
                    <w:p w:rsidR="00CF4E55" w:rsidRDefault="00CF4E55">
                      <w:pPr>
                        <w:pStyle w:val="Header"/>
                        <w:rPr>
                          <w:rFonts w:ascii="Arial Black" w:hAnsi="Arial Black" w:cs="Arial"/>
                        </w:rPr>
                      </w:pPr>
                      <w:r>
                        <w:rPr>
                          <w:rFonts w:ascii="Arial Black" w:hAnsi="Arial Black" w:cs="Arial"/>
                        </w:rPr>
                        <w:t>Table of Contents</w:t>
                      </w:r>
                    </w:p>
                  </w:txbxContent>
                </v:textbox>
                <w10:wrap type="square"/>
              </v:rect>
            </w:pict>
          </mc:Fallback>
        </mc:AlternateContent>
      </w:r>
    </w:p>
    <w:p w:rsidR="00EF7115" w:rsidRDefault="00F57C21">
      <w:pPr>
        <w:pStyle w:val="TOC1"/>
        <w:tabs>
          <w:tab w:val="right" w:leader="dot" w:pos="9062"/>
        </w:tabs>
        <w:rPr>
          <w:ins w:id="262" w:author="Christoph Kern" w:date="2016-05-05T14:30:00Z"/>
          <w:rFonts w:asciiTheme="minorHAnsi" w:eastAsiaTheme="minorEastAsia" w:hAnsiTheme="minorHAnsi" w:cstheme="minorBidi"/>
          <w:b w:val="0"/>
          <w:bCs w:val="0"/>
          <w:caps w:val="0"/>
          <w:noProof/>
          <w:sz w:val="22"/>
          <w:szCs w:val="22"/>
          <w:lang w:val="en-US"/>
        </w:rPr>
      </w:pPr>
      <w:r>
        <w:fldChar w:fldCharType="begin"/>
      </w:r>
      <w:r>
        <w:instrText xml:space="preserve"> TOC \o "1-3" \h \z \u </w:instrText>
      </w:r>
      <w:r>
        <w:fldChar w:fldCharType="separate"/>
      </w:r>
      <w:ins w:id="263" w:author="Christoph Kern" w:date="2016-05-05T14:30:00Z">
        <w:r w:rsidR="00EF7115" w:rsidRPr="00B52664">
          <w:rPr>
            <w:rStyle w:val="Hyperlink"/>
            <w:noProof/>
          </w:rPr>
          <w:fldChar w:fldCharType="begin"/>
        </w:r>
        <w:r w:rsidR="00EF7115" w:rsidRPr="00B52664">
          <w:rPr>
            <w:rStyle w:val="Hyperlink"/>
            <w:noProof/>
          </w:rPr>
          <w:instrText xml:space="preserve"> </w:instrText>
        </w:r>
        <w:r w:rsidR="00EF7115">
          <w:rPr>
            <w:noProof/>
          </w:rPr>
          <w:instrText>HYPERLINK "\\\\igswwawglt199\\Documents\\NOVAC\\Manuals\\NOVAC_instrument_manual_v3.3.docx" \l "_Toc450221979"</w:instrText>
        </w:r>
        <w:r w:rsidR="00EF7115" w:rsidRPr="00B52664">
          <w:rPr>
            <w:rStyle w:val="Hyperlink"/>
            <w:noProof/>
          </w:rPr>
          <w:instrText xml:space="preserve"> </w:instrText>
        </w:r>
        <w:r w:rsidR="00EF7115" w:rsidRPr="00B52664">
          <w:rPr>
            <w:rStyle w:val="Hyperlink"/>
            <w:noProof/>
          </w:rPr>
          <w:fldChar w:fldCharType="separate"/>
        </w:r>
        <w:r w:rsidR="00EF7115" w:rsidRPr="00B52664">
          <w:rPr>
            <w:rStyle w:val="Hyperlink"/>
            <w:noProof/>
          </w:rPr>
          <w:t>NOVAC Instrument User Manual</w:t>
        </w:r>
        <w:r w:rsidR="00EF7115">
          <w:rPr>
            <w:noProof/>
            <w:webHidden/>
          </w:rPr>
          <w:tab/>
        </w:r>
        <w:r w:rsidR="00EF7115">
          <w:rPr>
            <w:noProof/>
            <w:webHidden/>
          </w:rPr>
          <w:fldChar w:fldCharType="begin"/>
        </w:r>
        <w:r w:rsidR="00EF7115">
          <w:rPr>
            <w:noProof/>
            <w:webHidden/>
          </w:rPr>
          <w:instrText xml:space="preserve"> PAGEREF _Toc450221979 \h </w:instrText>
        </w:r>
      </w:ins>
      <w:r w:rsidR="00EF7115">
        <w:rPr>
          <w:noProof/>
          <w:webHidden/>
        </w:rPr>
      </w:r>
      <w:r w:rsidR="00EF7115">
        <w:rPr>
          <w:noProof/>
          <w:webHidden/>
        </w:rPr>
        <w:fldChar w:fldCharType="separate"/>
      </w:r>
      <w:ins w:id="264" w:author="Christoph Kern" w:date="2016-05-05T14:30:00Z">
        <w:r w:rsidR="00EF7115">
          <w:rPr>
            <w:noProof/>
            <w:webHidden/>
          </w:rPr>
          <w:t>0</w:t>
        </w:r>
        <w:r w:rsidR="00EF7115">
          <w:rPr>
            <w:noProof/>
            <w:webHidden/>
          </w:rPr>
          <w:fldChar w:fldCharType="end"/>
        </w:r>
        <w:r w:rsidR="00EF7115" w:rsidRPr="00B52664">
          <w:rPr>
            <w:rStyle w:val="Hyperlink"/>
            <w:noProof/>
          </w:rPr>
          <w:fldChar w:fldCharType="end"/>
        </w:r>
      </w:ins>
    </w:p>
    <w:p w:rsidR="00EF7115" w:rsidRDefault="00EF7115">
      <w:pPr>
        <w:pStyle w:val="TOC1"/>
        <w:tabs>
          <w:tab w:val="right" w:leader="dot" w:pos="9062"/>
        </w:tabs>
        <w:rPr>
          <w:ins w:id="265" w:author="Christoph Kern" w:date="2016-05-05T14:30:00Z"/>
          <w:rFonts w:asciiTheme="minorHAnsi" w:eastAsiaTheme="minorEastAsia" w:hAnsiTheme="minorHAnsi" w:cstheme="minorBidi"/>
          <w:b w:val="0"/>
          <w:bCs w:val="0"/>
          <w:caps w:val="0"/>
          <w:noProof/>
          <w:sz w:val="22"/>
          <w:szCs w:val="22"/>
          <w:lang w:val="en-US"/>
        </w:rPr>
      </w:pPr>
      <w:ins w:id="266"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"\\\\igswwawglt199\\Documents\\NOVAC\\Manuals\\NOVAC_instrument_manual_v3.3.docx" \l "_Toc450221980"</w:instrText>
        </w:r>
        <w:r w:rsidRPr="00B52664">
          <w:rPr>
            <w:rStyle w:val="Hyperlink"/>
            <w:noProof/>
          </w:rPr>
          <w:instrText xml:space="preserve"> </w:instrText>
        </w:r>
        <w:r w:rsidRPr="00B52664">
          <w:rPr>
            <w:rStyle w:val="Hyperlink"/>
            <w:noProof/>
          </w:rPr>
          <w:fldChar w:fldCharType="separate"/>
        </w:r>
        <w:r w:rsidRPr="00B52664">
          <w:rPr>
            <w:rStyle w:val="Hyperlink"/>
            <w:noProof/>
          </w:rPr>
          <w:t>NOVAC Instrument User Manual</w:t>
        </w:r>
        <w:r>
          <w:rPr>
            <w:noProof/>
            <w:webHidden/>
          </w:rPr>
          <w:tab/>
        </w:r>
        <w:r>
          <w:rPr>
            <w:noProof/>
            <w:webHidden/>
          </w:rPr>
          <w:fldChar w:fldCharType="begin"/>
        </w:r>
        <w:r>
          <w:rPr>
            <w:noProof/>
            <w:webHidden/>
          </w:rPr>
          <w:instrText xml:space="preserve"> PAGEREF _Toc450221980 \h </w:instrText>
        </w:r>
      </w:ins>
      <w:r>
        <w:rPr>
          <w:noProof/>
          <w:webHidden/>
        </w:rPr>
      </w:r>
      <w:r>
        <w:rPr>
          <w:noProof/>
          <w:webHidden/>
        </w:rPr>
        <w:fldChar w:fldCharType="separate"/>
      </w:r>
      <w:ins w:id="267" w:author="Christoph Kern" w:date="2016-05-05T14:30:00Z">
        <w:r>
          <w:rPr>
            <w:noProof/>
            <w:webHidden/>
          </w:rPr>
          <w:t>0</w:t>
        </w:r>
        <w:r>
          <w:rPr>
            <w:noProof/>
            <w:webHidden/>
          </w:rPr>
          <w:fldChar w:fldCharType="end"/>
        </w:r>
        <w:r w:rsidRPr="00B52664">
          <w:rPr>
            <w:rStyle w:val="Hyperlink"/>
            <w:noProof/>
          </w:rPr>
          <w:fldChar w:fldCharType="end"/>
        </w:r>
      </w:ins>
    </w:p>
    <w:p w:rsidR="00EF7115" w:rsidRDefault="00EF7115">
      <w:pPr>
        <w:pStyle w:val="TOC1"/>
        <w:tabs>
          <w:tab w:val="right" w:leader="dot" w:pos="9062"/>
        </w:tabs>
        <w:rPr>
          <w:ins w:id="268" w:author="Christoph Kern" w:date="2016-05-05T14:30:00Z"/>
          <w:rFonts w:asciiTheme="minorHAnsi" w:eastAsiaTheme="minorEastAsia" w:hAnsiTheme="minorHAnsi" w:cstheme="minorBidi"/>
          <w:b w:val="0"/>
          <w:bCs w:val="0"/>
          <w:caps w:val="0"/>
          <w:noProof/>
          <w:sz w:val="22"/>
          <w:szCs w:val="22"/>
          <w:lang w:val="en-US"/>
        </w:rPr>
      </w:pPr>
      <w:ins w:id="269"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"_Toc450221981"</w:instrText>
        </w:r>
        <w:r w:rsidRPr="00B52664">
          <w:rPr>
            <w:rStyle w:val="Hyperlink"/>
            <w:noProof/>
          </w:rPr>
          <w:instrText xml:space="preserve"> </w:instrText>
        </w:r>
        <w:r w:rsidRPr="00B52664">
          <w:rPr>
            <w:rStyle w:val="Hyperlink"/>
            <w:noProof/>
          </w:rPr>
          <w:fldChar w:fldCharType="separate"/>
        </w:r>
        <w:r w:rsidRPr="00B52664">
          <w:rPr>
            <w:rStyle w:val="Hyperlink"/>
            <w:noProof/>
          </w:rPr>
          <w:t>1 Overview</w:t>
        </w:r>
        <w:r>
          <w:rPr>
            <w:noProof/>
            <w:webHidden/>
          </w:rPr>
          <w:tab/>
        </w:r>
        <w:r>
          <w:rPr>
            <w:noProof/>
            <w:webHidden/>
          </w:rPr>
          <w:fldChar w:fldCharType="begin"/>
        </w:r>
        <w:r>
          <w:rPr>
            <w:noProof/>
            <w:webHidden/>
          </w:rPr>
          <w:instrText xml:space="preserve"> PAGEREF _Toc450221981 \h </w:instrText>
        </w:r>
      </w:ins>
      <w:r>
        <w:rPr>
          <w:noProof/>
          <w:webHidden/>
        </w:rPr>
      </w:r>
      <w:r>
        <w:rPr>
          <w:noProof/>
          <w:webHidden/>
        </w:rPr>
        <w:fldChar w:fldCharType="separate"/>
      </w:r>
      <w:ins w:id="270" w:author="Christoph Kern" w:date="2016-05-05T14:30:00Z">
        <w:r>
          <w:rPr>
            <w:noProof/>
            <w:webHidden/>
          </w:rPr>
          <w:t>4</w:t>
        </w:r>
        <w:r>
          <w:rPr>
            <w:noProof/>
            <w:webHidden/>
          </w:rPr>
          <w:fldChar w:fldCharType="end"/>
        </w:r>
        <w:r w:rsidRPr="00B52664">
          <w:rPr>
            <w:rStyle w:val="Hyperlink"/>
            <w:noProof/>
          </w:rPr>
          <w:fldChar w:fldCharType="end"/>
        </w:r>
      </w:ins>
    </w:p>
    <w:p w:rsidR="00EF7115" w:rsidRDefault="00EF7115">
      <w:pPr>
        <w:pStyle w:val="TOC1"/>
        <w:tabs>
          <w:tab w:val="right" w:leader="dot" w:pos="9062"/>
        </w:tabs>
        <w:rPr>
          <w:ins w:id="271" w:author="Christoph Kern" w:date="2016-05-05T14:30:00Z"/>
          <w:rFonts w:asciiTheme="minorHAnsi" w:eastAsiaTheme="minorEastAsia" w:hAnsiTheme="minorHAnsi" w:cstheme="minorBidi"/>
          <w:b w:val="0"/>
          <w:bCs w:val="0"/>
          <w:caps w:val="0"/>
          <w:noProof/>
          <w:sz w:val="22"/>
          <w:szCs w:val="22"/>
          <w:lang w:val="en-US"/>
        </w:rPr>
      </w:pPr>
      <w:ins w:id="272"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"_Toc450221982"</w:instrText>
        </w:r>
        <w:r w:rsidRPr="00B52664">
          <w:rPr>
            <w:rStyle w:val="Hyperlink"/>
            <w:noProof/>
          </w:rPr>
          <w:instrText xml:space="preserve"> </w:instrText>
        </w:r>
        <w:r w:rsidRPr="00B52664">
          <w:rPr>
            <w:rStyle w:val="Hyperlink"/>
            <w:noProof/>
          </w:rPr>
          <w:fldChar w:fldCharType="separate"/>
        </w:r>
        <w:r w:rsidRPr="00B52664">
          <w:rPr>
            <w:rStyle w:val="Hyperlink"/>
            <w:noProof/>
          </w:rPr>
          <w:t>2 System Requirements</w:t>
        </w:r>
        <w:r>
          <w:rPr>
            <w:noProof/>
            <w:webHidden/>
          </w:rPr>
          <w:tab/>
        </w:r>
        <w:r>
          <w:rPr>
            <w:noProof/>
            <w:webHidden/>
          </w:rPr>
          <w:fldChar w:fldCharType="begin"/>
        </w:r>
        <w:r>
          <w:rPr>
            <w:noProof/>
            <w:webHidden/>
          </w:rPr>
          <w:instrText xml:space="preserve"> PAGEREF _Toc450221982 \h </w:instrText>
        </w:r>
      </w:ins>
      <w:r>
        <w:rPr>
          <w:noProof/>
          <w:webHidden/>
        </w:rPr>
      </w:r>
      <w:r>
        <w:rPr>
          <w:noProof/>
          <w:webHidden/>
        </w:rPr>
        <w:fldChar w:fldCharType="separate"/>
      </w:r>
      <w:ins w:id="273" w:author="Christoph Kern" w:date="2016-05-05T14:30:00Z">
        <w:r>
          <w:rPr>
            <w:noProof/>
            <w:webHidden/>
          </w:rPr>
          <w:t>5</w:t>
        </w:r>
        <w:r>
          <w:rPr>
            <w:noProof/>
            <w:webHidden/>
          </w:rPr>
          <w:fldChar w:fldCharType="end"/>
        </w:r>
        <w:r w:rsidRPr="00B52664">
          <w:rPr>
            <w:rStyle w:val="Hyperlink"/>
            <w:noProof/>
          </w:rPr>
          <w:fldChar w:fldCharType="end"/>
        </w:r>
      </w:ins>
    </w:p>
    <w:p w:rsidR="00EF7115" w:rsidRDefault="00EF7115">
      <w:pPr>
        <w:pStyle w:val="TOC1"/>
        <w:tabs>
          <w:tab w:val="right" w:leader="dot" w:pos="9062"/>
        </w:tabs>
        <w:rPr>
          <w:ins w:id="274" w:author="Christoph Kern" w:date="2016-05-05T14:30:00Z"/>
          <w:rFonts w:asciiTheme="minorHAnsi" w:eastAsiaTheme="minorEastAsia" w:hAnsiTheme="minorHAnsi" w:cstheme="minorBidi"/>
          <w:b w:val="0"/>
          <w:bCs w:val="0"/>
          <w:caps w:val="0"/>
          <w:noProof/>
          <w:sz w:val="22"/>
          <w:szCs w:val="22"/>
          <w:lang w:val="en-US"/>
        </w:rPr>
      </w:pPr>
      <w:ins w:id="275"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"_Toc450221983"</w:instrText>
        </w:r>
        <w:r w:rsidRPr="00B52664">
          <w:rPr>
            <w:rStyle w:val="Hyperlink"/>
            <w:noProof/>
          </w:rPr>
          <w:instrText xml:space="preserve"> </w:instrText>
        </w:r>
        <w:r w:rsidRPr="00B52664">
          <w:rPr>
            <w:rStyle w:val="Hyperlink"/>
            <w:noProof/>
          </w:rPr>
          <w:fldChar w:fldCharType="separate"/>
        </w:r>
        <w:r w:rsidRPr="00B52664">
          <w:rPr>
            <w:rStyle w:val="Hyperlink"/>
            <w:noProof/>
          </w:rPr>
          <w:t>3 Setup and configuration of the instruments in the field</w:t>
        </w:r>
        <w:r>
          <w:rPr>
            <w:noProof/>
            <w:webHidden/>
          </w:rPr>
          <w:tab/>
        </w:r>
        <w:r>
          <w:rPr>
            <w:noProof/>
            <w:webHidden/>
          </w:rPr>
          <w:fldChar w:fldCharType="begin"/>
        </w:r>
        <w:r>
          <w:rPr>
            <w:noProof/>
            <w:webHidden/>
          </w:rPr>
          <w:instrText xml:space="preserve"> PAGEREF _Toc450221983 \h </w:instrText>
        </w:r>
      </w:ins>
      <w:r>
        <w:rPr>
          <w:noProof/>
          <w:webHidden/>
        </w:rPr>
      </w:r>
      <w:r>
        <w:rPr>
          <w:noProof/>
          <w:webHidden/>
        </w:rPr>
        <w:fldChar w:fldCharType="separate"/>
      </w:r>
      <w:ins w:id="276" w:author="Christoph Kern" w:date="2016-05-05T14:30:00Z">
        <w:r>
          <w:rPr>
            <w:noProof/>
            <w:webHidden/>
          </w:rPr>
          <w:t>6</w:t>
        </w:r>
        <w:r>
          <w:rPr>
            <w:noProof/>
            <w:webHidden/>
          </w:rPr>
          <w:fldChar w:fldCharType="end"/>
        </w:r>
        <w:r w:rsidRPr="00B52664">
          <w:rPr>
            <w:rStyle w:val="Hyperlink"/>
            <w:noProof/>
          </w:rPr>
          <w:fldChar w:fldCharType="end"/>
        </w:r>
      </w:ins>
    </w:p>
    <w:p w:rsidR="00EF7115" w:rsidRDefault="00EF7115">
      <w:pPr>
        <w:pStyle w:val="TOC2"/>
        <w:tabs>
          <w:tab w:val="right" w:leader="dot" w:pos="9062"/>
        </w:tabs>
        <w:rPr>
          <w:ins w:id="277" w:author="Christoph Kern" w:date="2016-05-05T14:30:00Z"/>
          <w:rFonts w:asciiTheme="minorHAnsi" w:eastAsiaTheme="minorEastAsia" w:hAnsiTheme="minorHAnsi" w:cstheme="minorBidi"/>
          <w:smallCaps w:val="0"/>
          <w:noProof/>
          <w:sz w:val="22"/>
          <w:szCs w:val="22"/>
          <w:lang w:val="en-US"/>
        </w:rPr>
      </w:pPr>
      <w:ins w:id="278"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"_Toc450221984"</w:instrText>
        </w:r>
        <w:r w:rsidRPr="00B52664">
          <w:rPr>
            <w:rStyle w:val="Hyperlink"/>
            <w:noProof/>
          </w:rPr>
          <w:instrText xml:space="preserve"> </w:instrText>
        </w:r>
        <w:r w:rsidRPr="00B52664">
          <w:rPr>
            <w:rStyle w:val="Hyperlink"/>
            <w:noProof/>
          </w:rPr>
          <w:fldChar w:fldCharType="separate"/>
        </w:r>
        <w:r w:rsidRPr="00B52664">
          <w:rPr>
            <w:rStyle w:val="Hyperlink"/>
            <w:noProof/>
          </w:rPr>
          <w:t>3.1 Technical setup</w:t>
        </w:r>
        <w:r>
          <w:rPr>
            <w:noProof/>
            <w:webHidden/>
          </w:rPr>
          <w:tab/>
        </w:r>
        <w:r>
          <w:rPr>
            <w:noProof/>
            <w:webHidden/>
          </w:rPr>
          <w:fldChar w:fldCharType="begin"/>
        </w:r>
        <w:r>
          <w:rPr>
            <w:noProof/>
            <w:webHidden/>
          </w:rPr>
          <w:instrText xml:space="preserve"> PAGEREF _Toc450221984 \h </w:instrText>
        </w:r>
      </w:ins>
      <w:r>
        <w:rPr>
          <w:noProof/>
          <w:webHidden/>
        </w:rPr>
      </w:r>
      <w:r>
        <w:rPr>
          <w:noProof/>
          <w:webHidden/>
        </w:rPr>
        <w:fldChar w:fldCharType="separate"/>
      </w:r>
      <w:ins w:id="279" w:author="Christoph Kern" w:date="2016-05-05T14:30:00Z">
        <w:r>
          <w:rPr>
            <w:noProof/>
            <w:webHidden/>
          </w:rPr>
          <w:t>6</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280" w:author="Christoph Kern" w:date="2016-05-05T14:30:00Z"/>
          <w:rFonts w:asciiTheme="minorHAnsi" w:eastAsiaTheme="minorEastAsia" w:hAnsiTheme="minorHAnsi" w:cstheme="minorBidi"/>
          <w:i w:val="0"/>
          <w:iCs w:val="0"/>
          <w:noProof/>
          <w:sz w:val="22"/>
          <w:szCs w:val="22"/>
          <w:lang w:val="en-US"/>
        </w:rPr>
      </w:pPr>
      <w:ins w:id="281"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"_Toc450221985"</w:instrText>
        </w:r>
        <w:r w:rsidRPr="00B52664">
          <w:rPr>
            <w:rStyle w:val="Hyperlink"/>
            <w:noProof/>
          </w:rPr>
          <w:instrText xml:space="preserve"> </w:instrText>
        </w:r>
        <w:r w:rsidRPr="00B52664">
          <w:rPr>
            <w:rStyle w:val="Hyperlink"/>
            <w:noProof/>
          </w:rPr>
          <w:fldChar w:fldCharType="separate"/>
        </w:r>
        <w:r w:rsidRPr="00B52664">
          <w:rPr>
            <w:rStyle w:val="Hyperlink"/>
            <w:noProof/>
          </w:rPr>
          <w:t>3.1.1 Spectrometer and measurement electronics</w:t>
        </w:r>
        <w:r>
          <w:rPr>
            <w:noProof/>
            <w:webHidden/>
          </w:rPr>
          <w:tab/>
        </w:r>
        <w:r>
          <w:rPr>
            <w:noProof/>
            <w:webHidden/>
          </w:rPr>
          <w:fldChar w:fldCharType="begin"/>
        </w:r>
        <w:r>
          <w:rPr>
            <w:noProof/>
            <w:webHidden/>
          </w:rPr>
          <w:instrText xml:space="preserve"> PAGEREF _Toc450221985 \h </w:instrText>
        </w:r>
      </w:ins>
      <w:r>
        <w:rPr>
          <w:noProof/>
          <w:webHidden/>
        </w:rPr>
      </w:r>
      <w:r>
        <w:rPr>
          <w:noProof/>
          <w:webHidden/>
        </w:rPr>
        <w:fldChar w:fldCharType="separate"/>
      </w:r>
      <w:ins w:id="282" w:author="Christoph Kern" w:date="2016-05-05T14:30:00Z">
        <w:r>
          <w:rPr>
            <w:noProof/>
            <w:webHidden/>
          </w:rPr>
          <w:t>6</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283" w:author="Christoph Kern" w:date="2016-05-05T14:30:00Z"/>
          <w:rFonts w:asciiTheme="minorHAnsi" w:eastAsiaTheme="minorEastAsia" w:hAnsiTheme="minorHAnsi" w:cstheme="minorBidi"/>
          <w:i w:val="0"/>
          <w:iCs w:val="0"/>
          <w:noProof/>
          <w:sz w:val="22"/>
          <w:szCs w:val="22"/>
          <w:lang w:val="en-US"/>
        </w:rPr>
      </w:pPr>
      <w:ins w:id="284"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"_Toc450221986"</w:instrText>
        </w:r>
        <w:r w:rsidRPr="00B52664">
          <w:rPr>
            <w:rStyle w:val="Hyperlink"/>
            <w:noProof/>
          </w:rPr>
          <w:instrText xml:space="preserve"> </w:instrText>
        </w:r>
        <w:r w:rsidRPr="00B52664">
          <w:rPr>
            <w:rStyle w:val="Hyperlink"/>
            <w:noProof/>
          </w:rPr>
          <w:fldChar w:fldCharType="separate"/>
        </w:r>
        <w:r w:rsidRPr="00B52664">
          <w:rPr>
            <w:rStyle w:val="Hyperlink"/>
            <w:noProof/>
          </w:rPr>
          <w:t>3.1.2 DOAS Scanner</w:t>
        </w:r>
        <w:r>
          <w:rPr>
            <w:noProof/>
            <w:webHidden/>
          </w:rPr>
          <w:tab/>
        </w:r>
        <w:r>
          <w:rPr>
            <w:noProof/>
            <w:webHidden/>
          </w:rPr>
          <w:fldChar w:fldCharType="begin"/>
        </w:r>
        <w:r>
          <w:rPr>
            <w:noProof/>
            <w:webHidden/>
          </w:rPr>
          <w:instrText xml:space="preserve"> PAGEREF _Toc450221986 \h </w:instrText>
        </w:r>
      </w:ins>
      <w:r>
        <w:rPr>
          <w:noProof/>
          <w:webHidden/>
        </w:rPr>
      </w:r>
      <w:r>
        <w:rPr>
          <w:noProof/>
          <w:webHidden/>
        </w:rPr>
        <w:fldChar w:fldCharType="separate"/>
      </w:r>
      <w:ins w:id="285" w:author="Christoph Kern" w:date="2016-05-05T14:30:00Z">
        <w:r>
          <w:rPr>
            <w:noProof/>
            <w:webHidden/>
          </w:rPr>
          <w:t>11</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286" w:author="Christoph Kern" w:date="2016-05-05T14:30:00Z"/>
          <w:rFonts w:asciiTheme="minorHAnsi" w:eastAsiaTheme="minorEastAsia" w:hAnsiTheme="minorHAnsi" w:cstheme="minorBidi"/>
          <w:i w:val="0"/>
          <w:iCs w:val="0"/>
          <w:noProof/>
          <w:sz w:val="22"/>
          <w:szCs w:val="22"/>
          <w:lang w:val="en-US"/>
        </w:rPr>
      </w:pPr>
      <w:ins w:id="287"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"_Toc450221987"</w:instrText>
        </w:r>
        <w:r w:rsidRPr="00B52664">
          <w:rPr>
            <w:rStyle w:val="Hyperlink"/>
            <w:noProof/>
          </w:rPr>
          <w:instrText xml:space="preserve"> </w:instrText>
        </w:r>
        <w:r w:rsidRPr="00B52664">
          <w:rPr>
            <w:rStyle w:val="Hyperlink"/>
            <w:noProof/>
          </w:rPr>
          <w:fldChar w:fldCharType="separate"/>
        </w:r>
        <w:r w:rsidRPr="00B52664">
          <w:rPr>
            <w:rStyle w:val="Hyperlink"/>
            <w:noProof/>
          </w:rPr>
          <w:t>3.1.3 Example setup</w:t>
        </w:r>
        <w:r>
          <w:rPr>
            <w:noProof/>
            <w:webHidden/>
          </w:rPr>
          <w:tab/>
        </w:r>
        <w:r>
          <w:rPr>
            <w:noProof/>
            <w:webHidden/>
          </w:rPr>
          <w:fldChar w:fldCharType="begin"/>
        </w:r>
        <w:r>
          <w:rPr>
            <w:noProof/>
            <w:webHidden/>
          </w:rPr>
          <w:instrText xml:space="preserve"> PAGEREF _Toc450221987 \h </w:instrText>
        </w:r>
      </w:ins>
      <w:r>
        <w:rPr>
          <w:noProof/>
          <w:webHidden/>
        </w:rPr>
      </w:r>
      <w:r>
        <w:rPr>
          <w:noProof/>
          <w:webHidden/>
        </w:rPr>
        <w:fldChar w:fldCharType="separate"/>
      </w:r>
      <w:ins w:id="288" w:author="Christoph Kern" w:date="2016-05-05T14:30:00Z">
        <w:r>
          <w:rPr>
            <w:noProof/>
            <w:webHidden/>
          </w:rPr>
          <w:t>14</w:t>
        </w:r>
        <w:r>
          <w:rPr>
            <w:noProof/>
            <w:webHidden/>
          </w:rPr>
          <w:fldChar w:fldCharType="end"/>
        </w:r>
        <w:r w:rsidRPr="00B52664">
          <w:rPr>
            <w:rStyle w:val="Hyperlink"/>
            <w:noProof/>
          </w:rPr>
          <w:fldChar w:fldCharType="end"/>
        </w:r>
      </w:ins>
    </w:p>
    <w:p w:rsidR="00EF7115" w:rsidRDefault="00EF7115">
      <w:pPr>
        <w:pStyle w:val="TOC2"/>
        <w:tabs>
          <w:tab w:val="right" w:leader="dot" w:pos="9062"/>
        </w:tabs>
        <w:rPr>
          <w:ins w:id="289" w:author="Christoph Kern" w:date="2016-05-05T14:30:00Z"/>
          <w:rFonts w:asciiTheme="minorHAnsi" w:eastAsiaTheme="minorEastAsia" w:hAnsiTheme="minorHAnsi" w:cstheme="minorBidi"/>
          <w:smallCaps w:val="0"/>
          <w:noProof/>
          <w:sz w:val="22"/>
          <w:szCs w:val="22"/>
          <w:lang w:val="en-US"/>
        </w:rPr>
      </w:pPr>
      <w:ins w:id="290"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"_Toc450221988"</w:instrText>
        </w:r>
        <w:r w:rsidRPr="00B52664">
          <w:rPr>
            <w:rStyle w:val="Hyperlink"/>
            <w:noProof/>
          </w:rPr>
          <w:instrText xml:space="preserve"> </w:instrText>
        </w:r>
        <w:r w:rsidRPr="00B52664">
          <w:rPr>
            <w:rStyle w:val="Hyperlink"/>
            <w:noProof/>
          </w:rPr>
          <w:fldChar w:fldCharType="separate"/>
        </w:r>
        <w:r w:rsidRPr="00B52664">
          <w:rPr>
            <w:rStyle w:val="Hyperlink"/>
            <w:noProof/>
          </w:rPr>
          <w:t>3.2 Configuring the instrument in the field</w:t>
        </w:r>
        <w:r>
          <w:rPr>
            <w:noProof/>
            <w:webHidden/>
          </w:rPr>
          <w:tab/>
        </w:r>
        <w:r>
          <w:rPr>
            <w:noProof/>
            <w:webHidden/>
          </w:rPr>
          <w:fldChar w:fldCharType="begin"/>
        </w:r>
        <w:r>
          <w:rPr>
            <w:noProof/>
            <w:webHidden/>
          </w:rPr>
          <w:instrText xml:space="preserve"> PAGEREF _Toc450221988 \h </w:instrText>
        </w:r>
      </w:ins>
      <w:r>
        <w:rPr>
          <w:noProof/>
          <w:webHidden/>
        </w:rPr>
      </w:r>
      <w:r>
        <w:rPr>
          <w:noProof/>
          <w:webHidden/>
        </w:rPr>
        <w:fldChar w:fldCharType="separate"/>
      </w:r>
      <w:ins w:id="291" w:author="Christoph Kern" w:date="2016-05-05T14:30:00Z">
        <w:r>
          <w:rPr>
            <w:noProof/>
            <w:webHidden/>
          </w:rPr>
          <w:t>16</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292" w:author="Christoph Kern" w:date="2016-05-05T14:30:00Z"/>
          <w:rFonts w:asciiTheme="minorHAnsi" w:eastAsiaTheme="minorEastAsia" w:hAnsiTheme="minorHAnsi" w:cstheme="minorBidi"/>
          <w:i w:val="0"/>
          <w:iCs w:val="0"/>
          <w:noProof/>
          <w:sz w:val="22"/>
          <w:szCs w:val="22"/>
          <w:lang w:val="en-US"/>
        </w:rPr>
      </w:pPr>
      <w:ins w:id="293"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"_Toc450221989"</w:instrText>
        </w:r>
        <w:r w:rsidRPr="00B52664">
          <w:rPr>
            <w:rStyle w:val="Hyperlink"/>
            <w:noProof/>
          </w:rPr>
          <w:instrText xml:space="preserve"> </w:instrText>
        </w:r>
        <w:r w:rsidRPr="00B52664">
          <w:rPr>
            <w:rStyle w:val="Hyperlink"/>
            <w:noProof/>
          </w:rPr>
          <w:fldChar w:fldCharType="separate"/>
        </w:r>
        <w:r w:rsidRPr="00B52664">
          <w:rPr>
            <w:rStyle w:val="Hyperlink"/>
            <w:noProof/>
          </w:rPr>
          <w:t>3.2.1 Give your computer a static IP address</w:t>
        </w:r>
        <w:r>
          <w:rPr>
            <w:noProof/>
            <w:webHidden/>
          </w:rPr>
          <w:tab/>
        </w:r>
        <w:r>
          <w:rPr>
            <w:noProof/>
            <w:webHidden/>
          </w:rPr>
          <w:fldChar w:fldCharType="begin"/>
        </w:r>
        <w:r>
          <w:rPr>
            <w:noProof/>
            <w:webHidden/>
          </w:rPr>
          <w:instrText xml:space="preserve"> PAGEREF _Toc450221989 \h </w:instrText>
        </w:r>
      </w:ins>
      <w:r>
        <w:rPr>
          <w:noProof/>
          <w:webHidden/>
        </w:rPr>
      </w:r>
      <w:r>
        <w:rPr>
          <w:noProof/>
          <w:webHidden/>
        </w:rPr>
        <w:fldChar w:fldCharType="separate"/>
      </w:r>
      <w:ins w:id="294" w:author="Christoph Kern" w:date="2016-05-05T14:30:00Z">
        <w:r>
          <w:rPr>
            <w:noProof/>
            <w:webHidden/>
          </w:rPr>
          <w:t>16</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295" w:author="Christoph Kern" w:date="2016-05-05T14:30:00Z"/>
          <w:rFonts w:asciiTheme="minorHAnsi" w:eastAsiaTheme="minorEastAsia" w:hAnsiTheme="minorHAnsi" w:cstheme="minorBidi"/>
          <w:i w:val="0"/>
          <w:iCs w:val="0"/>
          <w:noProof/>
          <w:sz w:val="22"/>
          <w:szCs w:val="22"/>
          <w:lang w:val="en-US"/>
        </w:rPr>
      </w:pPr>
      <w:ins w:id="296"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"_Toc450221990"</w:instrText>
        </w:r>
        <w:r w:rsidRPr="00B52664">
          <w:rPr>
            <w:rStyle w:val="Hyperlink"/>
            <w:noProof/>
          </w:rPr>
          <w:instrText xml:space="preserve"> </w:instrText>
        </w:r>
        <w:r w:rsidRPr="00B52664">
          <w:rPr>
            <w:rStyle w:val="Hyperlink"/>
            <w:noProof/>
          </w:rPr>
          <w:fldChar w:fldCharType="separate"/>
        </w:r>
        <w:r w:rsidRPr="00B52664">
          <w:rPr>
            <w:rStyle w:val="Hyperlink"/>
            <w:noProof/>
          </w:rPr>
          <w:t>3.2.2 Connecting to the instrument using FileZilla</w:t>
        </w:r>
        <w:r>
          <w:rPr>
            <w:noProof/>
            <w:webHidden/>
          </w:rPr>
          <w:tab/>
        </w:r>
        <w:r>
          <w:rPr>
            <w:noProof/>
            <w:webHidden/>
          </w:rPr>
          <w:fldChar w:fldCharType="begin"/>
        </w:r>
        <w:r>
          <w:rPr>
            <w:noProof/>
            <w:webHidden/>
          </w:rPr>
          <w:instrText xml:space="preserve"> PAGEREF _Toc450221990 \h </w:instrText>
        </w:r>
      </w:ins>
      <w:r>
        <w:rPr>
          <w:noProof/>
          <w:webHidden/>
        </w:rPr>
      </w:r>
      <w:r>
        <w:rPr>
          <w:noProof/>
          <w:webHidden/>
        </w:rPr>
        <w:fldChar w:fldCharType="separate"/>
      </w:r>
      <w:ins w:id="297" w:author="Christoph Kern" w:date="2016-05-05T14:30:00Z">
        <w:r>
          <w:rPr>
            <w:noProof/>
            <w:webHidden/>
          </w:rPr>
          <w:t>18</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298" w:author="Christoph Kern" w:date="2016-05-05T14:30:00Z"/>
          <w:rFonts w:asciiTheme="minorHAnsi" w:eastAsiaTheme="minorEastAsia" w:hAnsiTheme="minorHAnsi" w:cstheme="minorBidi"/>
          <w:i w:val="0"/>
          <w:iCs w:val="0"/>
          <w:noProof/>
          <w:sz w:val="22"/>
          <w:szCs w:val="22"/>
          <w:lang w:val="en-US"/>
        </w:rPr>
      </w:pPr>
      <w:ins w:id="299"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"_Toc450221991"</w:instrText>
        </w:r>
        <w:r w:rsidRPr="00B52664">
          <w:rPr>
            <w:rStyle w:val="Hyperlink"/>
            <w:noProof/>
          </w:rPr>
          <w:instrText xml:space="preserve"> </w:instrText>
        </w:r>
        <w:r w:rsidRPr="00B52664">
          <w:rPr>
            <w:rStyle w:val="Hyperlink"/>
            <w:noProof/>
          </w:rPr>
          <w:fldChar w:fldCharType="separate"/>
        </w:r>
        <w:r w:rsidRPr="00B52664">
          <w:rPr>
            <w:rStyle w:val="Hyperlink"/>
            <w:noProof/>
          </w:rPr>
          <w:t>3.2.3 Configuring the network settings (IP address) of the MOXA</w:t>
        </w:r>
        <w:r>
          <w:rPr>
            <w:noProof/>
            <w:webHidden/>
          </w:rPr>
          <w:tab/>
        </w:r>
        <w:r>
          <w:rPr>
            <w:noProof/>
            <w:webHidden/>
          </w:rPr>
          <w:fldChar w:fldCharType="begin"/>
        </w:r>
        <w:r>
          <w:rPr>
            <w:noProof/>
            <w:webHidden/>
          </w:rPr>
          <w:instrText xml:space="preserve"> PAGEREF _Toc450221991 \h </w:instrText>
        </w:r>
      </w:ins>
      <w:r>
        <w:rPr>
          <w:noProof/>
          <w:webHidden/>
        </w:rPr>
      </w:r>
      <w:r>
        <w:rPr>
          <w:noProof/>
          <w:webHidden/>
        </w:rPr>
        <w:fldChar w:fldCharType="separate"/>
      </w:r>
      <w:ins w:id="300" w:author="Christoph Kern" w:date="2016-05-05T14:30:00Z">
        <w:r>
          <w:rPr>
            <w:noProof/>
            <w:webHidden/>
          </w:rPr>
          <w:t>18</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301" w:author="Christoph Kern" w:date="2016-05-05T14:30:00Z"/>
          <w:rFonts w:asciiTheme="minorHAnsi" w:eastAsiaTheme="minorEastAsia" w:hAnsiTheme="minorHAnsi" w:cstheme="minorBidi"/>
          <w:i w:val="0"/>
          <w:iCs w:val="0"/>
          <w:noProof/>
          <w:sz w:val="22"/>
          <w:szCs w:val="22"/>
          <w:lang w:val="en-US"/>
        </w:rPr>
      </w:pPr>
      <w:ins w:id="302"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"_Toc450221992"</w:instrText>
        </w:r>
        <w:r w:rsidRPr="00B52664">
          <w:rPr>
            <w:rStyle w:val="Hyperlink"/>
            <w:noProof/>
          </w:rPr>
          <w:instrText xml:space="preserve"> </w:instrText>
        </w:r>
        <w:r w:rsidRPr="00B52664">
          <w:rPr>
            <w:rStyle w:val="Hyperlink"/>
            <w:noProof/>
          </w:rPr>
          <w:fldChar w:fldCharType="separate"/>
        </w:r>
        <w:r w:rsidRPr="00B52664">
          <w:rPr>
            <w:rStyle w:val="Hyperlink"/>
            <w:noProof/>
          </w:rPr>
          <w:t>3.2.4 Configuring the scanner measurement routine (cfg.txt)</w:t>
        </w:r>
        <w:r>
          <w:rPr>
            <w:noProof/>
            <w:webHidden/>
          </w:rPr>
          <w:tab/>
        </w:r>
        <w:r>
          <w:rPr>
            <w:noProof/>
            <w:webHidden/>
          </w:rPr>
          <w:fldChar w:fldCharType="begin"/>
        </w:r>
        <w:r>
          <w:rPr>
            <w:noProof/>
            <w:webHidden/>
          </w:rPr>
          <w:instrText xml:space="preserve"> PAGEREF _Toc450221992 \h </w:instrText>
        </w:r>
      </w:ins>
      <w:r>
        <w:rPr>
          <w:noProof/>
          <w:webHidden/>
        </w:rPr>
      </w:r>
      <w:r>
        <w:rPr>
          <w:noProof/>
          <w:webHidden/>
        </w:rPr>
        <w:fldChar w:fldCharType="separate"/>
      </w:r>
      <w:ins w:id="303" w:author="Christoph Kern" w:date="2016-05-05T14:30:00Z">
        <w:r>
          <w:rPr>
            <w:noProof/>
            <w:webHidden/>
          </w:rPr>
          <w:t>20</w:t>
        </w:r>
        <w:r>
          <w:rPr>
            <w:noProof/>
            <w:webHidden/>
          </w:rPr>
          <w:fldChar w:fldCharType="end"/>
        </w:r>
        <w:r w:rsidRPr="00B52664">
          <w:rPr>
            <w:rStyle w:val="Hyperlink"/>
            <w:noProof/>
          </w:rPr>
          <w:fldChar w:fldCharType="end"/>
        </w:r>
      </w:ins>
    </w:p>
    <w:p w:rsidR="00EF7115" w:rsidRDefault="00EF7115">
      <w:pPr>
        <w:pStyle w:val="TOC2"/>
        <w:tabs>
          <w:tab w:val="right" w:leader="dot" w:pos="9062"/>
        </w:tabs>
        <w:rPr>
          <w:ins w:id="304" w:author="Christoph Kern" w:date="2016-05-05T14:30:00Z"/>
          <w:rFonts w:asciiTheme="minorHAnsi" w:eastAsiaTheme="minorEastAsia" w:hAnsiTheme="minorHAnsi" w:cstheme="minorBidi"/>
          <w:smallCaps w:val="0"/>
          <w:noProof/>
          <w:sz w:val="22"/>
          <w:szCs w:val="22"/>
          <w:lang w:val="en-US"/>
        </w:rPr>
      </w:pPr>
      <w:ins w:id="305"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"_Toc450221993"</w:instrText>
        </w:r>
        <w:r w:rsidRPr="00B52664">
          <w:rPr>
            <w:rStyle w:val="Hyperlink"/>
            <w:noProof/>
          </w:rPr>
          <w:instrText xml:space="preserve"> </w:instrText>
        </w:r>
        <w:r w:rsidRPr="00B52664">
          <w:rPr>
            <w:rStyle w:val="Hyperlink"/>
            <w:noProof/>
          </w:rPr>
          <w:fldChar w:fldCharType="separate"/>
        </w:r>
        <w:r w:rsidRPr="00B52664">
          <w:rPr>
            <w:rStyle w:val="Hyperlink"/>
            <w:noProof/>
          </w:rPr>
          <w:t>3.3 Troubleshooting the instrument with PuTTY, Telnet, or Hyperterminal</w:t>
        </w:r>
        <w:r>
          <w:rPr>
            <w:noProof/>
            <w:webHidden/>
          </w:rPr>
          <w:tab/>
        </w:r>
        <w:r>
          <w:rPr>
            <w:noProof/>
            <w:webHidden/>
          </w:rPr>
          <w:fldChar w:fldCharType="begin"/>
        </w:r>
        <w:r>
          <w:rPr>
            <w:noProof/>
            <w:webHidden/>
          </w:rPr>
          <w:instrText xml:space="preserve"> PAGEREF _Toc450221993 \h </w:instrText>
        </w:r>
      </w:ins>
      <w:r>
        <w:rPr>
          <w:noProof/>
          <w:webHidden/>
        </w:rPr>
      </w:r>
      <w:r>
        <w:rPr>
          <w:noProof/>
          <w:webHidden/>
        </w:rPr>
        <w:fldChar w:fldCharType="separate"/>
      </w:r>
      <w:ins w:id="306" w:author="Christoph Kern" w:date="2016-05-05T14:30:00Z">
        <w:r>
          <w:rPr>
            <w:noProof/>
            <w:webHidden/>
          </w:rPr>
          <w:t>25</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307" w:author="Christoph Kern" w:date="2016-05-05T14:30:00Z"/>
          <w:rFonts w:asciiTheme="minorHAnsi" w:eastAsiaTheme="minorEastAsia" w:hAnsiTheme="minorHAnsi" w:cstheme="minorBidi"/>
          <w:i w:val="0"/>
          <w:iCs w:val="0"/>
          <w:noProof/>
          <w:sz w:val="22"/>
          <w:szCs w:val="22"/>
          <w:lang w:val="en-US"/>
        </w:rPr>
      </w:pPr>
      <w:ins w:id="308"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"_Toc450221994"</w:instrText>
        </w:r>
        <w:r w:rsidRPr="00B52664">
          <w:rPr>
            <w:rStyle w:val="Hyperlink"/>
            <w:noProof/>
          </w:rPr>
          <w:instrText xml:space="preserve"> </w:instrText>
        </w:r>
        <w:r w:rsidRPr="00B52664">
          <w:rPr>
            <w:rStyle w:val="Hyperlink"/>
            <w:noProof/>
          </w:rPr>
          <w:fldChar w:fldCharType="separate"/>
        </w:r>
        <w:r w:rsidRPr="00B52664">
          <w:rPr>
            <w:rStyle w:val="Hyperlink"/>
            <w:noProof/>
          </w:rPr>
          <w:t>3.3.1 Connecting to the MOXA with a Telnet client</w:t>
        </w:r>
        <w:r>
          <w:rPr>
            <w:noProof/>
            <w:webHidden/>
          </w:rPr>
          <w:tab/>
        </w:r>
        <w:r>
          <w:rPr>
            <w:noProof/>
            <w:webHidden/>
          </w:rPr>
          <w:fldChar w:fldCharType="begin"/>
        </w:r>
        <w:r>
          <w:rPr>
            <w:noProof/>
            <w:webHidden/>
          </w:rPr>
          <w:instrText xml:space="preserve"> PAGEREF _Toc450221994 \h </w:instrText>
        </w:r>
      </w:ins>
      <w:r>
        <w:rPr>
          <w:noProof/>
          <w:webHidden/>
        </w:rPr>
      </w:r>
      <w:r>
        <w:rPr>
          <w:noProof/>
          <w:webHidden/>
        </w:rPr>
        <w:fldChar w:fldCharType="separate"/>
      </w:r>
      <w:ins w:id="309" w:author="Christoph Kern" w:date="2016-05-05T14:30:00Z">
        <w:r>
          <w:rPr>
            <w:noProof/>
            <w:webHidden/>
          </w:rPr>
          <w:t>25</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310" w:author="Christoph Kern" w:date="2016-05-05T14:30:00Z"/>
          <w:rFonts w:asciiTheme="minorHAnsi" w:eastAsiaTheme="minorEastAsia" w:hAnsiTheme="minorHAnsi" w:cstheme="minorBidi"/>
          <w:i w:val="0"/>
          <w:iCs w:val="0"/>
          <w:noProof/>
          <w:sz w:val="22"/>
          <w:szCs w:val="22"/>
          <w:lang w:val="en-US"/>
        </w:rPr>
      </w:pPr>
      <w:ins w:id="311"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"_Toc450221995"</w:instrText>
        </w:r>
        <w:r w:rsidRPr="00B52664">
          <w:rPr>
            <w:rStyle w:val="Hyperlink"/>
            <w:noProof/>
          </w:rPr>
          <w:instrText xml:space="preserve"> </w:instrText>
        </w:r>
        <w:r w:rsidRPr="00B52664">
          <w:rPr>
            <w:rStyle w:val="Hyperlink"/>
            <w:noProof/>
          </w:rPr>
          <w:fldChar w:fldCharType="separate"/>
        </w:r>
        <w:r w:rsidRPr="00B52664">
          <w:rPr>
            <w:rStyle w:val="Hyperlink"/>
            <w:noProof/>
          </w:rPr>
          <w:t>3.3.2 Useful commands for troubleshooting</w:t>
        </w:r>
        <w:r>
          <w:rPr>
            <w:noProof/>
            <w:webHidden/>
          </w:rPr>
          <w:tab/>
        </w:r>
        <w:r>
          <w:rPr>
            <w:noProof/>
            <w:webHidden/>
          </w:rPr>
          <w:fldChar w:fldCharType="begin"/>
        </w:r>
        <w:r>
          <w:rPr>
            <w:noProof/>
            <w:webHidden/>
          </w:rPr>
          <w:instrText xml:space="preserve"> PAGEREF _Toc450221995 \h </w:instrText>
        </w:r>
      </w:ins>
      <w:r>
        <w:rPr>
          <w:noProof/>
          <w:webHidden/>
        </w:rPr>
      </w:r>
      <w:r>
        <w:rPr>
          <w:noProof/>
          <w:webHidden/>
        </w:rPr>
        <w:fldChar w:fldCharType="separate"/>
      </w:r>
      <w:ins w:id="312" w:author="Christoph Kern" w:date="2016-05-05T14:30:00Z">
        <w:r>
          <w:rPr>
            <w:noProof/>
            <w:webHidden/>
          </w:rPr>
          <w:t>26</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313" w:author="Christoph Kern" w:date="2016-05-05T14:30:00Z"/>
          <w:rFonts w:asciiTheme="minorHAnsi" w:eastAsiaTheme="minorEastAsia" w:hAnsiTheme="minorHAnsi" w:cstheme="minorBidi"/>
          <w:i w:val="0"/>
          <w:iCs w:val="0"/>
          <w:noProof/>
          <w:sz w:val="22"/>
          <w:szCs w:val="22"/>
          <w:lang w:val="en-US"/>
        </w:rPr>
      </w:pPr>
      <w:ins w:id="314"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"_Toc450221996"</w:instrText>
        </w:r>
        <w:r w:rsidRPr="00B52664">
          <w:rPr>
            <w:rStyle w:val="Hyperlink"/>
            <w:noProof/>
          </w:rPr>
          <w:instrText xml:space="preserve"> </w:instrText>
        </w:r>
        <w:r w:rsidRPr="00B52664">
          <w:rPr>
            <w:rStyle w:val="Hyperlink"/>
            <w:noProof/>
          </w:rPr>
          <w:fldChar w:fldCharType="separate"/>
        </w:r>
        <w:r w:rsidRPr="00B52664">
          <w:rPr>
            <w:rStyle w:val="Hyperlink"/>
            <w:noProof/>
          </w:rPr>
          <w:t>3.3.3. Description of important files and their locations</w:t>
        </w:r>
        <w:r>
          <w:rPr>
            <w:noProof/>
            <w:webHidden/>
          </w:rPr>
          <w:tab/>
        </w:r>
        <w:r>
          <w:rPr>
            <w:noProof/>
            <w:webHidden/>
          </w:rPr>
          <w:fldChar w:fldCharType="begin"/>
        </w:r>
        <w:r>
          <w:rPr>
            <w:noProof/>
            <w:webHidden/>
          </w:rPr>
          <w:instrText xml:space="preserve"> PAGEREF _Toc450221996 \h </w:instrText>
        </w:r>
      </w:ins>
      <w:r>
        <w:rPr>
          <w:noProof/>
          <w:webHidden/>
        </w:rPr>
      </w:r>
      <w:r>
        <w:rPr>
          <w:noProof/>
          <w:webHidden/>
        </w:rPr>
        <w:fldChar w:fldCharType="separate"/>
      </w:r>
      <w:ins w:id="315" w:author="Christoph Kern" w:date="2016-05-05T14:30:00Z">
        <w:r>
          <w:rPr>
            <w:noProof/>
            <w:webHidden/>
          </w:rPr>
          <w:t>27</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316" w:author="Christoph Kern" w:date="2016-05-05T14:30:00Z"/>
          <w:rFonts w:asciiTheme="minorHAnsi" w:eastAsiaTheme="minorEastAsia" w:hAnsiTheme="minorHAnsi" w:cstheme="minorBidi"/>
          <w:i w:val="0"/>
          <w:iCs w:val="0"/>
          <w:noProof/>
          <w:sz w:val="22"/>
          <w:szCs w:val="22"/>
          <w:lang w:val="en-US"/>
        </w:rPr>
      </w:pPr>
      <w:ins w:id="317"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"_Toc450221997"</w:instrText>
        </w:r>
        <w:r w:rsidRPr="00B52664">
          <w:rPr>
            <w:rStyle w:val="Hyperlink"/>
            <w:noProof/>
          </w:rPr>
          <w:instrText xml:space="preserve"> </w:instrText>
        </w:r>
        <w:r w:rsidRPr="00B52664">
          <w:rPr>
            <w:rStyle w:val="Hyperlink"/>
            <w:noProof/>
          </w:rPr>
          <w:fldChar w:fldCharType="separate"/>
        </w:r>
        <w:r w:rsidRPr="00B52664">
          <w:rPr>
            <w:rStyle w:val="Hyperlink"/>
            <w:noProof/>
          </w:rPr>
          <w:t>3.3.4. Connecting the Moxa with a serial cable</w:t>
        </w:r>
        <w:r>
          <w:rPr>
            <w:noProof/>
            <w:webHidden/>
          </w:rPr>
          <w:tab/>
        </w:r>
        <w:r>
          <w:rPr>
            <w:noProof/>
            <w:webHidden/>
          </w:rPr>
          <w:fldChar w:fldCharType="begin"/>
        </w:r>
        <w:r>
          <w:rPr>
            <w:noProof/>
            <w:webHidden/>
          </w:rPr>
          <w:instrText xml:space="preserve"> PAGEREF _Toc450221997 \h </w:instrText>
        </w:r>
      </w:ins>
      <w:r>
        <w:rPr>
          <w:noProof/>
          <w:webHidden/>
        </w:rPr>
      </w:r>
      <w:r>
        <w:rPr>
          <w:noProof/>
          <w:webHidden/>
        </w:rPr>
        <w:fldChar w:fldCharType="separate"/>
      </w:r>
      <w:ins w:id="318" w:author="Christoph Kern" w:date="2016-05-05T14:30:00Z">
        <w:r>
          <w:rPr>
            <w:noProof/>
            <w:webHidden/>
          </w:rPr>
          <w:t>27</w:t>
        </w:r>
        <w:r>
          <w:rPr>
            <w:noProof/>
            <w:webHidden/>
          </w:rPr>
          <w:fldChar w:fldCharType="end"/>
        </w:r>
        <w:r w:rsidRPr="00B52664">
          <w:rPr>
            <w:rStyle w:val="Hyperlink"/>
            <w:noProof/>
          </w:rPr>
          <w:fldChar w:fldCharType="end"/>
        </w:r>
      </w:ins>
    </w:p>
    <w:p w:rsidR="00EF7115" w:rsidRDefault="00EF7115">
      <w:pPr>
        <w:pStyle w:val="TOC1"/>
        <w:tabs>
          <w:tab w:val="right" w:leader="dot" w:pos="9062"/>
        </w:tabs>
        <w:rPr>
          <w:ins w:id="319" w:author="Christoph Kern" w:date="2016-05-05T14:30:00Z"/>
          <w:rFonts w:asciiTheme="minorHAnsi" w:eastAsiaTheme="minorEastAsia" w:hAnsiTheme="minorHAnsi" w:cstheme="minorBidi"/>
          <w:b w:val="0"/>
          <w:bCs w:val="0"/>
          <w:caps w:val="0"/>
          <w:noProof/>
          <w:sz w:val="22"/>
          <w:szCs w:val="22"/>
          <w:lang w:val="en-US"/>
        </w:rPr>
      </w:pPr>
      <w:ins w:id="320"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"_Toc450221998"</w:instrText>
        </w:r>
        <w:r w:rsidRPr="00B52664">
          <w:rPr>
            <w:rStyle w:val="Hyperlink"/>
            <w:noProof/>
          </w:rPr>
          <w:instrText xml:space="preserve"> </w:instrText>
        </w:r>
        <w:r w:rsidRPr="00B52664">
          <w:rPr>
            <w:rStyle w:val="Hyperlink"/>
            <w:noProof/>
          </w:rPr>
          <w:fldChar w:fldCharType="separate"/>
        </w:r>
        <w:r w:rsidRPr="00B52664">
          <w:rPr>
            <w:rStyle w:val="Hyperlink"/>
            <w:noProof/>
          </w:rPr>
          <w:t>4 Configuring the NOVAC software at the observatory</w:t>
        </w:r>
        <w:r>
          <w:rPr>
            <w:noProof/>
            <w:webHidden/>
          </w:rPr>
          <w:tab/>
        </w:r>
        <w:r>
          <w:rPr>
            <w:noProof/>
            <w:webHidden/>
          </w:rPr>
          <w:fldChar w:fldCharType="begin"/>
        </w:r>
        <w:r>
          <w:rPr>
            <w:noProof/>
            <w:webHidden/>
          </w:rPr>
          <w:instrText xml:space="preserve"> PAGEREF _Toc450221998 \h </w:instrText>
        </w:r>
      </w:ins>
      <w:r>
        <w:rPr>
          <w:noProof/>
          <w:webHidden/>
        </w:rPr>
      </w:r>
      <w:r>
        <w:rPr>
          <w:noProof/>
          <w:webHidden/>
        </w:rPr>
        <w:fldChar w:fldCharType="separate"/>
      </w:r>
      <w:ins w:id="321" w:author="Christoph Kern" w:date="2016-05-05T14:30:00Z">
        <w:r>
          <w:rPr>
            <w:noProof/>
            <w:webHidden/>
          </w:rPr>
          <w:t>29</w:t>
        </w:r>
        <w:r>
          <w:rPr>
            <w:noProof/>
            <w:webHidden/>
          </w:rPr>
          <w:fldChar w:fldCharType="end"/>
        </w:r>
        <w:r w:rsidRPr="00B52664">
          <w:rPr>
            <w:rStyle w:val="Hyperlink"/>
            <w:noProof/>
          </w:rPr>
          <w:fldChar w:fldCharType="end"/>
        </w:r>
      </w:ins>
    </w:p>
    <w:p w:rsidR="00EF7115" w:rsidRDefault="00EF7115">
      <w:pPr>
        <w:pStyle w:val="TOC2"/>
        <w:tabs>
          <w:tab w:val="right" w:leader="dot" w:pos="9062"/>
        </w:tabs>
        <w:rPr>
          <w:ins w:id="322" w:author="Christoph Kern" w:date="2016-05-05T14:30:00Z"/>
          <w:rFonts w:asciiTheme="minorHAnsi" w:eastAsiaTheme="minorEastAsia" w:hAnsiTheme="minorHAnsi" w:cstheme="minorBidi"/>
          <w:smallCaps w:val="0"/>
          <w:noProof/>
          <w:sz w:val="22"/>
          <w:szCs w:val="22"/>
          <w:lang w:val="en-US"/>
        </w:rPr>
      </w:pPr>
      <w:ins w:id="323"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"_Toc450221999"</w:instrText>
        </w:r>
        <w:r w:rsidRPr="00B52664">
          <w:rPr>
            <w:rStyle w:val="Hyperlink"/>
            <w:noProof/>
          </w:rPr>
          <w:instrText xml:space="preserve"> </w:instrText>
        </w:r>
        <w:r w:rsidRPr="00B52664">
          <w:rPr>
            <w:rStyle w:val="Hyperlink"/>
            <w:noProof/>
          </w:rPr>
          <w:fldChar w:fldCharType="separate"/>
        </w:r>
        <w:r w:rsidRPr="00B52664">
          <w:rPr>
            <w:rStyle w:val="Hyperlink"/>
            <w:noProof/>
          </w:rPr>
          <w:t>4.1. Scanning Instrument Settings</w:t>
        </w:r>
        <w:r>
          <w:rPr>
            <w:noProof/>
            <w:webHidden/>
          </w:rPr>
          <w:tab/>
        </w:r>
        <w:r>
          <w:rPr>
            <w:noProof/>
            <w:webHidden/>
          </w:rPr>
          <w:fldChar w:fldCharType="begin"/>
        </w:r>
        <w:r>
          <w:rPr>
            <w:noProof/>
            <w:webHidden/>
          </w:rPr>
          <w:instrText xml:space="preserve"> PAGEREF _Toc450221999 \h </w:instrText>
        </w:r>
      </w:ins>
      <w:r>
        <w:rPr>
          <w:noProof/>
          <w:webHidden/>
        </w:rPr>
      </w:r>
      <w:r>
        <w:rPr>
          <w:noProof/>
          <w:webHidden/>
        </w:rPr>
        <w:fldChar w:fldCharType="separate"/>
      </w:r>
      <w:ins w:id="324" w:author="Christoph Kern" w:date="2016-05-05T14:30:00Z">
        <w:r>
          <w:rPr>
            <w:noProof/>
            <w:webHidden/>
          </w:rPr>
          <w:t>29</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325" w:author="Christoph Kern" w:date="2016-05-05T14:30:00Z"/>
          <w:rFonts w:asciiTheme="minorHAnsi" w:eastAsiaTheme="minorEastAsia" w:hAnsiTheme="minorHAnsi" w:cstheme="minorBidi"/>
          <w:i w:val="0"/>
          <w:iCs w:val="0"/>
          <w:noProof/>
          <w:sz w:val="22"/>
          <w:szCs w:val="22"/>
          <w:lang w:val="en-US"/>
        </w:rPr>
      </w:pPr>
      <w:ins w:id="326"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"_Toc450222000"</w:instrText>
        </w:r>
        <w:r w:rsidRPr="00B52664">
          <w:rPr>
            <w:rStyle w:val="Hyperlink"/>
            <w:noProof/>
          </w:rPr>
          <w:instrText xml:space="preserve"> </w:instrText>
        </w:r>
        <w:r w:rsidRPr="00B52664">
          <w:rPr>
            <w:rStyle w:val="Hyperlink"/>
            <w:noProof/>
          </w:rPr>
          <w:fldChar w:fldCharType="separate"/>
        </w:r>
        <w:r w:rsidRPr="00B52664">
          <w:rPr>
            <w:rStyle w:val="Hyperlink"/>
            <w:noProof/>
            <w:lang w:val="en-US"/>
          </w:rPr>
          <w:t>4.1.1 Instrument information ‘Info’</w:t>
        </w:r>
        <w:r>
          <w:rPr>
            <w:noProof/>
            <w:webHidden/>
          </w:rPr>
          <w:tab/>
        </w:r>
        <w:r>
          <w:rPr>
            <w:noProof/>
            <w:webHidden/>
          </w:rPr>
          <w:fldChar w:fldCharType="begin"/>
        </w:r>
        <w:r>
          <w:rPr>
            <w:noProof/>
            <w:webHidden/>
          </w:rPr>
          <w:instrText xml:space="preserve"> PAGEREF _Toc450222000 \h </w:instrText>
        </w:r>
      </w:ins>
      <w:r>
        <w:rPr>
          <w:noProof/>
          <w:webHidden/>
        </w:rPr>
      </w:r>
      <w:r>
        <w:rPr>
          <w:noProof/>
          <w:webHidden/>
        </w:rPr>
        <w:fldChar w:fldCharType="separate"/>
      </w:r>
      <w:ins w:id="327" w:author="Christoph Kern" w:date="2016-05-05T14:30:00Z">
        <w:r>
          <w:rPr>
            <w:noProof/>
            <w:webHidden/>
          </w:rPr>
          <w:t>29</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328" w:author="Christoph Kern" w:date="2016-05-05T14:30:00Z"/>
          <w:rFonts w:asciiTheme="minorHAnsi" w:eastAsiaTheme="minorEastAsia" w:hAnsiTheme="minorHAnsi" w:cstheme="minorBidi"/>
          <w:i w:val="0"/>
          <w:iCs w:val="0"/>
          <w:noProof/>
          <w:sz w:val="22"/>
          <w:szCs w:val="22"/>
          <w:lang w:val="en-US"/>
        </w:rPr>
      </w:pPr>
      <w:ins w:id="329"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"_Toc450222001"</w:instrText>
        </w:r>
        <w:r w:rsidRPr="00B52664">
          <w:rPr>
            <w:rStyle w:val="Hyperlink"/>
            <w:noProof/>
          </w:rPr>
          <w:instrText xml:space="preserve"> </w:instrText>
        </w:r>
        <w:r w:rsidRPr="00B52664">
          <w:rPr>
            <w:rStyle w:val="Hyperlink"/>
            <w:noProof/>
          </w:rPr>
          <w:fldChar w:fldCharType="separate"/>
        </w:r>
        <w:r w:rsidRPr="00B52664">
          <w:rPr>
            <w:rStyle w:val="Hyperlink"/>
            <w:noProof/>
            <w:lang w:val="en-US"/>
          </w:rPr>
          <w:t>4.1.2 Evaluation Setting</w:t>
        </w:r>
        <w:r>
          <w:rPr>
            <w:noProof/>
            <w:webHidden/>
          </w:rPr>
          <w:tab/>
        </w:r>
        <w:r>
          <w:rPr>
            <w:noProof/>
            <w:webHidden/>
          </w:rPr>
          <w:fldChar w:fldCharType="begin"/>
        </w:r>
        <w:r>
          <w:rPr>
            <w:noProof/>
            <w:webHidden/>
          </w:rPr>
          <w:instrText xml:space="preserve"> PAGEREF _Toc450222001 \h </w:instrText>
        </w:r>
      </w:ins>
      <w:r>
        <w:rPr>
          <w:noProof/>
          <w:webHidden/>
        </w:rPr>
      </w:r>
      <w:r>
        <w:rPr>
          <w:noProof/>
          <w:webHidden/>
        </w:rPr>
        <w:fldChar w:fldCharType="separate"/>
      </w:r>
      <w:ins w:id="330" w:author="Christoph Kern" w:date="2016-05-05T14:30:00Z">
        <w:r>
          <w:rPr>
            <w:noProof/>
            <w:webHidden/>
          </w:rPr>
          <w:t>30</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331" w:author="Christoph Kern" w:date="2016-05-05T14:30:00Z"/>
          <w:rFonts w:asciiTheme="minorHAnsi" w:eastAsiaTheme="minorEastAsia" w:hAnsiTheme="minorHAnsi" w:cstheme="minorBidi"/>
          <w:i w:val="0"/>
          <w:iCs w:val="0"/>
          <w:noProof/>
          <w:sz w:val="22"/>
          <w:szCs w:val="22"/>
          <w:lang w:val="en-US"/>
        </w:rPr>
      </w:pPr>
      <w:ins w:id="332"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"_Toc450222002"</w:instrText>
        </w:r>
        <w:r w:rsidRPr="00B52664">
          <w:rPr>
            <w:rStyle w:val="Hyperlink"/>
            <w:noProof/>
          </w:rPr>
          <w:instrText xml:space="preserve"> </w:instrText>
        </w:r>
        <w:r w:rsidRPr="00B52664">
          <w:rPr>
            <w:rStyle w:val="Hyperlink"/>
            <w:noProof/>
          </w:rPr>
          <w:fldChar w:fldCharType="separate"/>
        </w:r>
        <w:r w:rsidRPr="00B52664">
          <w:rPr>
            <w:rStyle w:val="Hyperlink"/>
            <w:noProof/>
            <w:lang w:val="en-US"/>
          </w:rPr>
          <w:t>4.1.3 Communication Setting</w:t>
        </w:r>
        <w:r>
          <w:rPr>
            <w:noProof/>
            <w:webHidden/>
          </w:rPr>
          <w:tab/>
        </w:r>
        <w:r>
          <w:rPr>
            <w:noProof/>
            <w:webHidden/>
          </w:rPr>
          <w:fldChar w:fldCharType="begin"/>
        </w:r>
        <w:r>
          <w:rPr>
            <w:noProof/>
            <w:webHidden/>
          </w:rPr>
          <w:instrText xml:space="preserve"> PAGEREF _Toc450222002 \h </w:instrText>
        </w:r>
      </w:ins>
      <w:r>
        <w:rPr>
          <w:noProof/>
          <w:webHidden/>
        </w:rPr>
      </w:r>
      <w:r>
        <w:rPr>
          <w:noProof/>
          <w:webHidden/>
        </w:rPr>
        <w:fldChar w:fldCharType="separate"/>
      </w:r>
      <w:ins w:id="333" w:author="Christoph Kern" w:date="2016-05-05T14:30:00Z">
        <w:r>
          <w:rPr>
            <w:noProof/>
            <w:webHidden/>
          </w:rPr>
          <w:t>31</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334" w:author="Christoph Kern" w:date="2016-05-05T14:30:00Z"/>
          <w:rFonts w:asciiTheme="minorHAnsi" w:eastAsiaTheme="minorEastAsia" w:hAnsiTheme="minorHAnsi" w:cstheme="minorBidi"/>
          <w:i w:val="0"/>
          <w:iCs w:val="0"/>
          <w:noProof/>
          <w:sz w:val="22"/>
          <w:szCs w:val="22"/>
          <w:lang w:val="en-US"/>
        </w:rPr>
      </w:pPr>
      <w:ins w:id="335"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"_Toc450222003"</w:instrText>
        </w:r>
        <w:r w:rsidRPr="00B52664">
          <w:rPr>
            <w:rStyle w:val="Hyperlink"/>
            <w:noProof/>
          </w:rPr>
          <w:instrText xml:space="preserve"> </w:instrText>
        </w:r>
        <w:r w:rsidRPr="00B52664">
          <w:rPr>
            <w:rStyle w:val="Hyperlink"/>
            <w:noProof/>
          </w:rPr>
          <w:fldChar w:fldCharType="separate"/>
        </w:r>
        <w:r w:rsidRPr="00B52664">
          <w:rPr>
            <w:rStyle w:val="Hyperlink"/>
            <w:noProof/>
            <w:lang w:val="en-US"/>
          </w:rPr>
          <w:t>4.1.4 Remote Configuration</w:t>
        </w:r>
        <w:r>
          <w:rPr>
            <w:noProof/>
            <w:webHidden/>
          </w:rPr>
          <w:tab/>
        </w:r>
        <w:r>
          <w:rPr>
            <w:noProof/>
            <w:webHidden/>
          </w:rPr>
          <w:fldChar w:fldCharType="begin"/>
        </w:r>
        <w:r>
          <w:rPr>
            <w:noProof/>
            <w:webHidden/>
          </w:rPr>
          <w:instrText xml:space="preserve"> PAGEREF _Toc450222003 \h </w:instrText>
        </w:r>
      </w:ins>
      <w:r>
        <w:rPr>
          <w:noProof/>
          <w:webHidden/>
        </w:rPr>
      </w:r>
      <w:r>
        <w:rPr>
          <w:noProof/>
          <w:webHidden/>
        </w:rPr>
        <w:fldChar w:fldCharType="separate"/>
      </w:r>
      <w:ins w:id="336" w:author="Christoph Kern" w:date="2016-05-05T14:30:00Z">
        <w:r>
          <w:rPr>
            <w:noProof/>
            <w:webHidden/>
          </w:rPr>
          <w:t>34</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337" w:author="Christoph Kern" w:date="2016-05-05T14:30:00Z"/>
          <w:rFonts w:asciiTheme="minorHAnsi" w:eastAsiaTheme="minorEastAsia" w:hAnsiTheme="minorHAnsi" w:cstheme="minorBidi"/>
          <w:i w:val="0"/>
          <w:iCs w:val="0"/>
          <w:noProof/>
          <w:sz w:val="22"/>
          <w:szCs w:val="22"/>
          <w:lang w:val="en-US"/>
        </w:rPr>
      </w:pPr>
      <w:ins w:id="338"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"_Toc450222004"</w:instrText>
        </w:r>
        <w:r w:rsidRPr="00B52664">
          <w:rPr>
            <w:rStyle w:val="Hyperlink"/>
            <w:noProof/>
          </w:rPr>
          <w:instrText xml:space="preserve"> </w:instrText>
        </w:r>
        <w:r w:rsidRPr="00B52664">
          <w:rPr>
            <w:rStyle w:val="Hyperlink"/>
            <w:noProof/>
          </w:rPr>
          <w:fldChar w:fldCharType="separate"/>
        </w:r>
        <w:r w:rsidRPr="00B52664">
          <w:rPr>
            <w:rStyle w:val="Hyperlink"/>
            <w:noProof/>
            <w:lang w:val="en-US"/>
          </w:rPr>
          <w:t>4.1.5 Wind Configuration</w:t>
        </w:r>
        <w:r>
          <w:rPr>
            <w:noProof/>
            <w:webHidden/>
          </w:rPr>
          <w:tab/>
        </w:r>
        <w:r>
          <w:rPr>
            <w:noProof/>
            <w:webHidden/>
          </w:rPr>
          <w:fldChar w:fldCharType="begin"/>
        </w:r>
        <w:r>
          <w:rPr>
            <w:noProof/>
            <w:webHidden/>
          </w:rPr>
          <w:instrText xml:space="preserve"> PAGEREF _Toc450222004 \h </w:instrText>
        </w:r>
      </w:ins>
      <w:r>
        <w:rPr>
          <w:noProof/>
          <w:webHidden/>
        </w:rPr>
      </w:r>
      <w:r>
        <w:rPr>
          <w:noProof/>
          <w:webHidden/>
        </w:rPr>
        <w:fldChar w:fldCharType="separate"/>
      </w:r>
      <w:ins w:id="339" w:author="Christoph Kern" w:date="2016-05-05T14:30:00Z">
        <w:r>
          <w:rPr>
            <w:noProof/>
            <w:webHidden/>
          </w:rPr>
          <w:t>34</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340" w:author="Christoph Kern" w:date="2016-05-05T14:30:00Z"/>
          <w:rFonts w:asciiTheme="minorHAnsi" w:eastAsiaTheme="minorEastAsia" w:hAnsiTheme="minorHAnsi" w:cstheme="minorBidi"/>
          <w:i w:val="0"/>
          <w:iCs w:val="0"/>
          <w:noProof/>
          <w:sz w:val="22"/>
          <w:szCs w:val="22"/>
          <w:lang w:val="en-US"/>
        </w:rPr>
      </w:pPr>
      <w:ins w:id="341"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"_Toc450222005"</w:instrText>
        </w:r>
        <w:r w:rsidRPr="00B52664">
          <w:rPr>
            <w:rStyle w:val="Hyperlink"/>
            <w:noProof/>
          </w:rPr>
          <w:instrText xml:space="preserve"> </w:instrText>
        </w:r>
        <w:r w:rsidRPr="00B52664">
          <w:rPr>
            <w:rStyle w:val="Hyperlink"/>
            <w:noProof/>
          </w:rPr>
          <w:fldChar w:fldCharType="separate"/>
        </w:r>
        <w:r w:rsidRPr="00B52664">
          <w:rPr>
            <w:rStyle w:val="Hyperlink"/>
            <w:noProof/>
            <w:lang w:val="en-US"/>
          </w:rPr>
          <w:t>4.1.6 Configuration of the Dark – Current</w:t>
        </w:r>
        <w:r>
          <w:rPr>
            <w:noProof/>
            <w:webHidden/>
          </w:rPr>
          <w:tab/>
        </w:r>
        <w:r>
          <w:rPr>
            <w:noProof/>
            <w:webHidden/>
          </w:rPr>
          <w:fldChar w:fldCharType="begin"/>
        </w:r>
        <w:r>
          <w:rPr>
            <w:noProof/>
            <w:webHidden/>
          </w:rPr>
          <w:instrText xml:space="preserve"> PAGEREF _Toc450222005 \h </w:instrText>
        </w:r>
      </w:ins>
      <w:r>
        <w:rPr>
          <w:noProof/>
          <w:webHidden/>
        </w:rPr>
      </w:r>
      <w:r>
        <w:rPr>
          <w:noProof/>
          <w:webHidden/>
        </w:rPr>
        <w:fldChar w:fldCharType="separate"/>
      </w:r>
      <w:ins w:id="342" w:author="Christoph Kern" w:date="2016-05-05T14:30:00Z">
        <w:r>
          <w:rPr>
            <w:noProof/>
            <w:webHidden/>
          </w:rPr>
          <w:t>35</w:t>
        </w:r>
        <w:r>
          <w:rPr>
            <w:noProof/>
            <w:webHidden/>
          </w:rPr>
          <w:fldChar w:fldCharType="end"/>
        </w:r>
        <w:r w:rsidRPr="00B52664">
          <w:rPr>
            <w:rStyle w:val="Hyperlink"/>
            <w:noProof/>
          </w:rPr>
          <w:fldChar w:fldCharType="end"/>
        </w:r>
      </w:ins>
    </w:p>
    <w:p w:rsidR="00EF7115" w:rsidRDefault="00EF7115">
      <w:pPr>
        <w:pStyle w:val="TOC2"/>
        <w:tabs>
          <w:tab w:val="right" w:leader="dot" w:pos="9062"/>
        </w:tabs>
        <w:rPr>
          <w:ins w:id="343" w:author="Christoph Kern" w:date="2016-05-05T14:30:00Z"/>
          <w:rFonts w:asciiTheme="minorHAnsi" w:eastAsiaTheme="minorEastAsia" w:hAnsiTheme="minorHAnsi" w:cstheme="minorBidi"/>
          <w:smallCaps w:val="0"/>
          <w:noProof/>
          <w:sz w:val="22"/>
          <w:szCs w:val="22"/>
          <w:lang w:val="en-US"/>
        </w:rPr>
      </w:pPr>
      <w:ins w:id="344"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"_Toc450222006"</w:instrText>
        </w:r>
        <w:r w:rsidRPr="00B52664">
          <w:rPr>
            <w:rStyle w:val="Hyperlink"/>
            <w:noProof/>
          </w:rPr>
          <w:instrText xml:space="preserve"> </w:instrText>
        </w:r>
        <w:r w:rsidRPr="00B52664">
          <w:rPr>
            <w:rStyle w:val="Hyperlink"/>
            <w:noProof/>
          </w:rPr>
          <w:fldChar w:fldCharType="separate"/>
        </w:r>
        <w:r w:rsidRPr="00B52664">
          <w:rPr>
            <w:rStyle w:val="Hyperlink"/>
            <w:noProof/>
          </w:rPr>
          <w:t>4.2 Global Settings</w:t>
        </w:r>
        <w:r>
          <w:rPr>
            <w:noProof/>
            <w:webHidden/>
          </w:rPr>
          <w:tab/>
        </w:r>
        <w:r>
          <w:rPr>
            <w:noProof/>
            <w:webHidden/>
          </w:rPr>
          <w:fldChar w:fldCharType="begin"/>
        </w:r>
        <w:r>
          <w:rPr>
            <w:noProof/>
            <w:webHidden/>
          </w:rPr>
          <w:instrText xml:space="preserve"> PAGEREF _Toc450222006 \h </w:instrText>
        </w:r>
      </w:ins>
      <w:r>
        <w:rPr>
          <w:noProof/>
          <w:webHidden/>
        </w:rPr>
      </w:r>
      <w:r>
        <w:rPr>
          <w:noProof/>
          <w:webHidden/>
        </w:rPr>
        <w:fldChar w:fldCharType="separate"/>
      </w:r>
      <w:ins w:id="345" w:author="Christoph Kern" w:date="2016-05-05T14:30:00Z">
        <w:r>
          <w:rPr>
            <w:noProof/>
            <w:webHidden/>
          </w:rPr>
          <w:t>36</w:t>
        </w:r>
        <w:r>
          <w:rPr>
            <w:noProof/>
            <w:webHidden/>
          </w:rPr>
          <w:fldChar w:fldCharType="end"/>
        </w:r>
        <w:r w:rsidRPr="00B52664">
          <w:rPr>
            <w:rStyle w:val="Hyperlink"/>
            <w:noProof/>
          </w:rPr>
          <w:fldChar w:fldCharType="end"/>
        </w:r>
      </w:ins>
    </w:p>
    <w:p w:rsidR="00EF7115" w:rsidRDefault="00EF7115">
      <w:pPr>
        <w:pStyle w:val="TOC2"/>
        <w:tabs>
          <w:tab w:val="right" w:leader="dot" w:pos="9062"/>
        </w:tabs>
        <w:rPr>
          <w:ins w:id="346" w:author="Christoph Kern" w:date="2016-05-05T14:30:00Z"/>
          <w:rFonts w:asciiTheme="minorHAnsi" w:eastAsiaTheme="minorEastAsia" w:hAnsiTheme="minorHAnsi" w:cstheme="minorBidi"/>
          <w:smallCaps w:val="0"/>
          <w:noProof/>
          <w:sz w:val="22"/>
          <w:szCs w:val="22"/>
          <w:lang w:val="en-US"/>
        </w:rPr>
      </w:pPr>
      <w:ins w:id="347"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"_Toc450222007"</w:instrText>
        </w:r>
        <w:r w:rsidRPr="00B52664">
          <w:rPr>
            <w:rStyle w:val="Hyperlink"/>
            <w:noProof/>
          </w:rPr>
          <w:instrText xml:space="preserve"> </w:instrText>
        </w:r>
        <w:r w:rsidRPr="00B52664">
          <w:rPr>
            <w:rStyle w:val="Hyperlink"/>
            <w:noProof/>
          </w:rPr>
          <w:fldChar w:fldCharType="separate"/>
        </w:r>
        <w:r w:rsidRPr="00B52664">
          <w:rPr>
            <w:rStyle w:val="Hyperlink"/>
            <w:noProof/>
          </w:rPr>
          <w:t>4.3 Saving the Settings</w:t>
        </w:r>
        <w:r>
          <w:rPr>
            <w:noProof/>
            <w:webHidden/>
          </w:rPr>
          <w:tab/>
        </w:r>
        <w:r>
          <w:rPr>
            <w:noProof/>
            <w:webHidden/>
          </w:rPr>
          <w:fldChar w:fldCharType="begin"/>
        </w:r>
        <w:r>
          <w:rPr>
            <w:noProof/>
            <w:webHidden/>
          </w:rPr>
          <w:instrText xml:space="preserve"> PAGEREF _Toc450222007 \h </w:instrText>
        </w:r>
      </w:ins>
      <w:r>
        <w:rPr>
          <w:noProof/>
          <w:webHidden/>
        </w:rPr>
      </w:r>
      <w:r>
        <w:rPr>
          <w:noProof/>
          <w:webHidden/>
        </w:rPr>
        <w:fldChar w:fldCharType="separate"/>
      </w:r>
      <w:ins w:id="348" w:author="Christoph Kern" w:date="2016-05-05T14:30:00Z">
        <w:r>
          <w:rPr>
            <w:noProof/>
            <w:webHidden/>
          </w:rPr>
          <w:t>39</w:t>
        </w:r>
        <w:r>
          <w:rPr>
            <w:noProof/>
            <w:webHidden/>
          </w:rPr>
          <w:fldChar w:fldCharType="end"/>
        </w:r>
        <w:r w:rsidRPr="00B52664">
          <w:rPr>
            <w:rStyle w:val="Hyperlink"/>
            <w:noProof/>
          </w:rPr>
          <w:fldChar w:fldCharType="end"/>
        </w:r>
      </w:ins>
    </w:p>
    <w:p w:rsidR="00EF7115" w:rsidRDefault="00EF7115">
      <w:pPr>
        <w:pStyle w:val="TOC2"/>
        <w:tabs>
          <w:tab w:val="right" w:leader="dot" w:pos="9062"/>
        </w:tabs>
        <w:rPr>
          <w:ins w:id="349" w:author="Christoph Kern" w:date="2016-05-05T14:30:00Z"/>
          <w:rFonts w:asciiTheme="minorHAnsi" w:eastAsiaTheme="minorEastAsia" w:hAnsiTheme="minorHAnsi" w:cstheme="minorBidi"/>
          <w:smallCaps w:val="0"/>
          <w:noProof/>
          <w:sz w:val="22"/>
          <w:szCs w:val="22"/>
          <w:lang w:val="en-US"/>
        </w:rPr>
      </w:pPr>
      <w:ins w:id="350"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"_Toc450222008"</w:instrText>
        </w:r>
        <w:r w:rsidRPr="00B52664">
          <w:rPr>
            <w:rStyle w:val="Hyperlink"/>
            <w:noProof/>
          </w:rPr>
          <w:instrText xml:space="preserve"> </w:instrText>
        </w:r>
        <w:r w:rsidRPr="00B52664">
          <w:rPr>
            <w:rStyle w:val="Hyperlink"/>
            <w:noProof/>
          </w:rPr>
          <w:fldChar w:fldCharType="separate"/>
        </w:r>
        <w:r w:rsidRPr="00B52664">
          <w:rPr>
            <w:rStyle w:val="Hyperlink"/>
            <w:noProof/>
          </w:rPr>
          <w:t>4.4 The &lt;electronics&gt; parameter for the Moxa</w:t>
        </w:r>
        <w:r>
          <w:rPr>
            <w:noProof/>
            <w:webHidden/>
          </w:rPr>
          <w:tab/>
        </w:r>
        <w:r>
          <w:rPr>
            <w:noProof/>
            <w:webHidden/>
          </w:rPr>
          <w:fldChar w:fldCharType="begin"/>
        </w:r>
        <w:r>
          <w:rPr>
            <w:noProof/>
            <w:webHidden/>
          </w:rPr>
          <w:instrText xml:space="preserve"> PAGEREF _Toc450222008 \h </w:instrText>
        </w:r>
      </w:ins>
      <w:r>
        <w:rPr>
          <w:noProof/>
          <w:webHidden/>
        </w:rPr>
      </w:r>
      <w:r>
        <w:rPr>
          <w:noProof/>
          <w:webHidden/>
        </w:rPr>
        <w:fldChar w:fldCharType="separate"/>
      </w:r>
      <w:ins w:id="351" w:author="Christoph Kern" w:date="2016-05-05T14:30:00Z">
        <w:r>
          <w:rPr>
            <w:noProof/>
            <w:webHidden/>
          </w:rPr>
          <w:t>39</w:t>
        </w:r>
        <w:r>
          <w:rPr>
            <w:noProof/>
            <w:webHidden/>
          </w:rPr>
          <w:fldChar w:fldCharType="end"/>
        </w:r>
        <w:r w:rsidRPr="00B52664">
          <w:rPr>
            <w:rStyle w:val="Hyperlink"/>
            <w:noProof/>
          </w:rPr>
          <w:fldChar w:fldCharType="end"/>
        </w:r>
      </w:ins>
    </w:p>
    <w:p w:rsidR="00EF7115" w:rsidRDefault="00EF7115">
      <w:pPr>
        <w:pStyle w:val="TOC1"/>
        <w:tabs>
          <w:tab w:val="right" w:leader="dot" w:pos="9062"/>
        </w:tabs>
        <w:rPr>
          <w:ins w:id="352" w:author="Christoph Kern" w:date="2016-05-05T14:30:00Z"/>
          <w:rFonts w:asciiTheme="minorHAnsi" w:eastAsiaTheme="minorEastAsia" w:hAnsiTheme="minorHAnsi" w:cstheme="minorBidi"/>
          <w:b w:val="0"/>
          <w:bCs w:val="0"/>
          <w:caps w:val="0"/>
          <w:noProof/>
          <w:sz w:val="22"/>
          <w:szCs w:val="22"/>
          <w:lang w:val="en-US"/>
        </w:rPr>
      </w:pPr>
      <w:ins w:id="353"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"_Toc450222009"</w:instrText>
        </w:r>
        <w:r w:rsidRPr="00B52664">
          <w:rPr>
            <w:rStyle w:val="Hyperlink"/>
            <w:noProof/>
          </w:rPr>
          <w:instrText xml:space="preserve"> </w:instrText>
        </w:r>
        <w:r w:rsidRPr="00B52664">
          <w:rPr>
            <w:rStyle w:val="Hyperlink"/>
            <w:noProof/>
          </w:rPr>
          <w:fldChar w:fldCharType="separate"/>
        </w:r>
        <w:r w:rsidRPr="00B52664">
          <w:rPr>
            <w:rStyle w:val="Hyperlink"/>
            <w:noProof/>
          </w:rPr>
          <w:t>5 Data collection</w:t>
        </w:r>
        <w:r>
          <w:rPr>
            <w:noProof/>
            <w:webHidden/>
          </w:rPr>
          <w:tab/>
        </w:r>
        <w:r>
          <w:rPr>
            <w:noProof/>
            <w:webHidden/>
          </w:rPr>
          <w:fldChar w:fldCharType="begin"/>
        </w:r>
        <w:r>
          <w:rPr>
            <w:noProof/>
            <w:webHidden/>
          </w:rPr>
          <w:instrText xml:space="preserve"> PAGEREF _Toc450222009 \h </w:instrText>
        </w:r>
      </w:ins>
      <w:r>
        <w:rPr>
          <w:noProof/>
          <w:webHidden/>
        </w:rPr>
      </w:r>
      <w:r>
        <w:rPr>
          <w:noProof/>
          <w:webHidden/>
        </w:rPr>
        <w:fldChar w:fldCharType="separate"/>
      </w:r>
      <w:ins w:id="354" w:author="Christoph Kern" w:date="2016-05-05T14:30:00Z">
        <w:r>
          <w:rPr>
            <w:noProof/>
            <w:webHidden/>
          </w:rPr>
          <w:t>41</w:t>
        </w:r>
        <w:r>
          <w:rPr>
            <w:noProof/>
            <w:webHidden/>
          </w:rPr>
          <w:fldChar w:fldCharType="end"/>
        </w:r>
        <w:r w:rsidRPr="00B52664">
          <w:rPr>
            <w:rStyle w:val="Hyperlink"/>
            <w:noProof/>
          </w:rPr>
          <w:fldChar w:fldCharType="end"/>
        </w:r>
      </w:ins>
    </w:p>
    <w:p w:rsidR="00EF7115" w:rsidRDefault="00EF7115">
      <w:pPr>
        <w:pStyle w:val="TOC2"/>
        <w:tabs>
          <w:tab w:val="right" w:leader="dot" w:pos="9062"/>
        </w:tabs>
        <w:rPr>
          <w:ins w:id="355" w:author="Christoph Kern" w:date="2016-05-05T14:30:00Z"/>
          <w:rFonts w:asciiTheme="minorHAnsi" w:eastAsiaTheme="minorEastAsia" w:hAnsiTheme="minorHAnsi" w:cstheme="minorBidi"/>
          <w:smallCaps w:val="0"/>
          <w:noProof/>
          <w:sz w:val="22"/>
          <w:szCs w:val="22"/>
          <w:lang w:val="en-US"/>
        </w:rPr>
      </w:pPr>
      <w:ins w:id="356"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"_Toc450222010"</w:instrText>
        </w:r>
        <w:r w:rsidRPr="00B52664">
          <w:rPr>
            <w:rStyle w:val="Hyperlink"/>
            <w:noProof/>
          </w:rPr>
          <w:instrText xml:space="preserve"> </w:instrText>
        </w:r>
        <w:r w:rsidRPr="00B52664">
          <w:rPr>
            <w:rStyle w:val="Hyperlink"/>
            <w:noProof/>
          </w:rPr>
          <w:fldChar w:fldCharType="separate"/>
        </w:r>
        <w:r w:rsidRPr="00B52664">
          <w:rPr>
            <w:rStyle w:val="Hyperlink"/>
            <w:noProof/>
          </w:rPr>
          <w:t>5.1 Running, sleeping</w:t>
        </w:r>
        <w:r>
          <w:rPr>
            <w:noProof/>
            <w:webHidden/>
          </w:rPr>
          <w:tab/>
        </w:r>
        <w:r>
          <w:rPr>
            <w:noProof/>
            <w:webHidden/>
          </w:rPr>
          <w:fldChar w:fldCharType="begin"/>
        </w:r>
        <w:r>
          <w:rPr>
            <w:noProof/>
            <w:webHidden/>
          </w:rPr>
          <w:instrText xml:space="preserve"> PAGEREF _Toc450222010 \h </w:instrText>
        </w:r>
      </w:ins>
      <w:r>
        <w:rPr>
          <w:noProof/>
          <w:webHidden/>
        </w:rPr>
      </w:r>
      <w:r>
        <w:rPr>
          <w:noProof/>
          <w:webHidden/>
        </w:rPr>
        <w:fldChar w:fldCharType="separate"/>
      </w:r>
      <w:ins w:id="357" w:author="Christoph Kern" w:date="2016-05-05T14:30:00Z">
        <w:r>
          <w:rPr>
            <w:noProof/>
            <w:webHidden/>
          </w:rPr>
          <w:t>41</w:t>
        </w:r>
        <w:r>
          <w:rPr>
            <w:noProof/>
            <w:webHidden/>
          </w:rPr>
          <w:fldChar w:fldCharType="end"/>
        </w:r>
        <w:r w:rsidRPr="00B52664">
          <w:rPr>
            <w:rStyle w:val="Hyperlink"/>
            <w:noProof/>
          </w:rPr>
          <w:fldChar w:fldCharType="end"/>
        </w:r>
      </w:ins>
    </w:p>
    <w:p w:rsidR="00EF7115" w:rsidRDefault="00EF7115">
      <w:pPr>
        <w:pStyle w:val="TOC2"/>
        <w:tabs>
          <w:tab w:val="right" w:leader="dot" w:pos="9062"/>
        </w:tabs>
        <w:rPr>
          <w:ins w:id="358" w:author="Christoph Kern" w:date="2016-05-05T14:30:00Z"/>
          <w:rFonts w:asciiTheme="minorHAnsi" w:eastAsiaTheme="minorEastAsia" w:hAnsiTheme="minorHAnsi" w:cstheme="minorBidi"/>
          <w:smallCaps w:val="0"/>
          <w:noProof/>
          <w:sz w:val="22"/>
          <w:szCs w:val="22"/>
          <w:lang w:val="en-US"/>
        </w:rPr>
      </w:pPr>
      <w:ins w:id="359"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"_Toc450222011"</w:instrText>
        </w:r>
        <w:r w:rsidRPr="00B52664">
          <w:rPr>
            <w:rStyle w:val="Hyperlink"/>
            <w:noProof/>
          </w:rPr>
          <w:instrText xml:space="preserve"> </w:instrText>
        </w:r>
        <w:r w:rsidRPr="00B52664">
          <w:rPr>
            <w:rStyle w:val="Hyperlink"/>
            <w:noProof/>
          </w:rPr>
          <w:fldChar w:fldCharType="separate"/>
        </w:r>
        <w:r w:rsidRPr="00B52664">
          <w:rPr>
            <w:rStyle w:val="Hyperlink"/>
            <w:noProof/>
          </w:rPr>
          <w:t>5.2 Stopping the data collection</w:t>
        </w:r>
        <w:r>
          <w:rPr>
            <w:noProof/>
            <w:webHidden/>
          </w:rPr>
          <w:tab/>
        </w:r>
        <w:r>
          <w:rPr>
            <w:noProof/>
            <w:webHidden/>
          </w:rPr>
          <w:fldChar w:fldCharType="begin"/>
        </w:r>
        <w:r>
          <w:rPr>
            <w:noProof/>
            <w:webHidden/>
          </w:rPr>
          <w:instrText xml:space="preserve"> PAGEREF _Toc450222011 \h </w:instrText>
        </w:r>
      </w:ins>
      <w:r>
        <w:rPr>
          <w:noProof/>
          <w:webHidden/>
        </w:rPr>
      </w:r>
      <w:r>
        <w:rPr>
          <w:noProof/>
          <w:webHidden/>
        </w:rPr>
        <w:fldChar w:fldCharType="separate"/>
      </w:r>
      <w:ins w:id="360" w:author="Christoph Kern" w:date="2016-05-05T14:30:00Z">
        <w:r>
          <w:rPr>
            <w:noProof/>
            <w:webHidden/>
          </w:rPr>
          <w:t>43</w:t>
        </w:r>
        <w:r>
          <w:rPr>
            <w:noProof/>
            <w:webHidden/>
          </w:rPr>
          <w:fldChar w:fldCharType="end"/>
        </w:r>
        <w:r w:rsidRPr="00B52664">
          <w:rPr>
            <w:rStyle w:val="Hyperlink"/>
            <w:noProof/>
          </w:rPr>
          <w:fldChar w:fldCharType="end"/>
        </w:r>
      </w:ins>
    </w:p>
    <w:p w:rsidR="00EF7115" w:rsidRDefault="00EF7115">
      <w:pPr>
        <w:pStyle w:val="TOC2"/>
        <w:tabs>
          <w:tab w:val="right" w:leader="dot" w:pos="9062"/>
        </w:tabs>
        <w:rPr>
          <w:ins w:id="361" w:author="Christoph Kern" w:date="2016-05-05T14:30:00Z"/>
          <w:rFonts w:asciiTheme="minorHAnsi" w:eastAsiaTheme="minorEastAsia" w:hAnsiTheme="minorHAnsi" w:cstheme="minorBidi"/>
          <w:smallCaps w:val="0"/>
          <w:noProof/>
          <w:sz w:val="22"/>
          <w:szCs w:val="22"/>
          <w:lang w:val="en-US"/>
        </w:rPr>
      </w:pPr>
      <w:ins w:id="362"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"_Toc450222012"</w:instrText>
        </w:r>
        <w:r w:rsidRPr="00B52664">
          <w:rPr>
            <w:rStyle w:val="Hyperlink"/>
            <w:noProof/>
          </w:rPr>
          <w:instrText xml:space="preserve"> </w:instrText>
        </w:r>
        <w:r w:rsidRPr="00B52664">
          <w:rPr>
            <w:rStyle w:val="Hyperlink"/>
            <w:noProof/>
          </w:rPr>
          <w:fldChar w:fldCharType="separate"/>
        </w:r>
        <w:r w:rsidRPr="00B52664">
          <w:rPr>
            <w:rStyle w:val="Hyperlink"/>
            <w:noProof/>
          </w:rPr>
          <w:t>5.3 Explanation of messages in NOVAC software</w:t>
        </w:r>
        <w:r>
          <w:rPr>
            <w:noProof/>
            <w:webHidden/>
          </w:rPr>
          <w:tab/>
        </w:r>
        <w:r>
          <w:rPr>
            <w:noProof/>
            <w:webHidden/>
          </w:rPr>
          <w:fldChar w:fldCharType="begin"/>
        </w:r>
        <w:r>
          <w:rPr>
            <w:noProof/>
            <w:webHidden/>
          </w:rPr>
          <w:instrText xml:space="preserve"> PAGEREF _Toc450222012 \h </w:instrText>
        </w:r>
      </w:ins>
      <w:r>
        <w:rPr>
          <w:noProof/>
          <w:webHidden/>
        </w:rPr>
      </w:r>
      <w:r>
        <w:rPr>
          <w:noProof/>
          <w:webHidden/>
        </w:rPr>
        <w:fldChar w:fldCharType="separate"/>
      </w:r>
      <w:ins w:id="363" w:author="Christoph Kern" w:date="2016-05-05T14:30:00Z">
        <w:r>
          <w:rPr>
            <w:noProof/>
            <w:webHidden/>
          </w:rPr>
          <w:t>43</w:t>
        </w:r>
        <w:r>
          <w:rPr>
            <w:noProof/>
            <w:webHidden/>
          </w:rPr>
          <w:fldChar w:fldCharType="end"/>
        </w:r>
        <w:r w:rsidRPr="00B52664">
          <w:rPr>
            <w:rStyle w:val="Hyperlink"/>
            <w:noProof/>
          </w:rPr>
          <w:fldChar w:fldCharType="end"/>
        </w:r>
      </w:ins>
    </w:p>
    <w:p w:rsidR="00EF7115" w:rsidRDefault="00EF7115">
      <w:pPr>
        <w:pStyle w:val="TOC2"/>
        <w:tabs>
          <w:tab w:val="right" w:leader="dot" w:pos="9062"/>
        </w:tabs>
        <w:rPr>
          <w:ins w:id="364" w:author="Christoph Kern" w:date="2016-05-05T14:30:00Z"/>
          <w:rFonts w:asciiTheme="minorHAnsi" w:eastAsiaTheme="minorEastAsia" w:hAnsiTheme="minorHAnsi" w:cstheme="minorBidi"/>
          <w:smallCaps w:val="0"/>
          <w:noProof/>
          <w:sz w:val="22"/>
          <w:szCs w:val="22"/>
          <w:lang w:val="en-US"/>
        </w:rPr>
      </w:pPr>
      <w:ins w:id="365"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"_Toc450222013"</w:instrText>
        </w:r>
        <w:r w:rsidRPr="00B52664">
          <w:rPr>
            <w:rStyle w:val="Hyperlink"/>
            <w:noProof/>
          </w:rPr>
          <w:instrText xml:space="preserve"> </w:instrText>
        </w:r>
        <w:r w:rsidRPr="00B52664">
          <w:rPr>
            <w:rStyle w:val="Hyperlink"/>
            <w:noProof/>
          </w:rPr>
          <w:fldChar w:fldCharType="separate"/>
        </w:r>
        <w:r w:rsidRPr="00B52664">
          <w:rPr>
            <w:rStyle w:val="Hyperlink"/>
            <w:noProof/>
          </w:rPr>
          <w:t>5.4 Output Files</w:t>
        </w:r>
        <w:r>
          <w:rPr>
            <w:noProof/>
            <w:webHidden/>
          </w:rPr>
          <w:tab/>
        </w:r>
        <w:r>
          <w:rPr>
            <w:noProof/>
            <w:webHidden/>
          </w:rPr>
          <w:fldChar w:fldCharType="begin"/>
        </w:r>
        <w:r>
          <w:rPr>
            <w:noProof/>
            <w:webHidden/>
          </w:rPr>
          <w:instrText xml:space="preserve"> PAGEREF _Toc450222013 \h </w:instrText>
        </w:r>
      </w:ins>
      <w:r>
        <w:rPr>
          <w:noProof/>
          <w:webHidden/>
        </w:rPr>
      </w:r>
      <w:r>
        <w:rPr>
          <w:noProof/>
          <w:webHidden/>
        </w:rPr>
        <w:fldChar w:fldCharType="separate"/>
      </w:r>
      <w:ins w:id="366" w:author="Christoph Kern" w:date="2016-05-05T14:30:00Z">
        <w:r>
          <w:rPr>
            <w:noProof/>
            <w:webHidden/>
          </w:rPr>
          <w:t>45</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367" w:author="Christoph Kern" w:date="2016-05-05T14:30:00Z"/>
          <w:rFonts w:asciiTheme="minorHAnsi" w:eastAsiaTheme="minorEastAsia" w:hAnsiTheme="minorHAnsi" w:cstheme="minorBidi"/>
          <w:i w:val="0"/>
          <w:iCs w:val="0"/>
          <w:noProof/>
          <w:sz w:val="22"/>
          <w:szCs w:val="22"/>
          <w:lang w:val="en-US"/>
        </w:rPr>
      </w:pPr>
      <w:ins w:id="368"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"_Toc450222014"</w:instrText>
        </w:r>
        <w:r w:rsidRPr="00B52664">
          <w:rPr>
            <w:rStyle w:val="Hyperlink"/>
            <w:noProof/>
          </w:rPr>
          <w:instrText xml:space="preserve"> </w:instrText>
        </w:r>
        <w:r w:rsidRPr="00B52664">
          <w:rPr>
            <w:rStyle w:val="Hyperlink"/>
            <w:noProof/>
          </w:rPr>
          <w:fldChar w:fldCharType="separate"/>
        </w:r>
        <w:r w:rsidRPr="00B52664">
          <w:rPr>
            <w:rStyle w:val="Hyperlink"/>
            <w:noProof/>
          </w:rPr>
          <w:t>5.4.1 Local Folders Structure</w:t>
        </w:r>
        <w:r>
          <w:rPr>
            <w:noProof/>
            <w:webHidden/>
          </w:rPr>
          <w:tab/>
        </w:r>
        <w:r>
          <w:rPr>
            <w:noProof/>
            <w:webHidden/>
          </w:rPr>
          <w:fldChar w:fldCharType="begin"/>
        </w:r>
        <w:r>
          <w:rPr>
            <w:noProof/>
            <w:webHidden/>
          </w:rPr>
          <w:instrText xml:space="preserve"> PAGEREF _Toc450222014 \h </w:instrText>
        </w:r>
      </w:ins>
      <w:r>
        <w:rPr>
          <w:noProof/>
          <w:webHidden/>
        </w:rPr>
      </w:r>
      <w:r>
        <w:rPr>
          <w:noProof/>
          <w:webHidden/>
        </w:rPr>
        <w:fldChar w:fldCharType="separate"/>
      </w:r>
      <w:ins w:id="369" w:author="Christoph Kern" w:date="2016-05-05T14:30:00Z">
        <w:r>
          <w:rPr>
            <w:noProof/>
            <w:webHidden/>
          </w:rPr>
          <w:t>45</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370" w:author="Christoph Kern" w:date="2016-05-05T14:30:00Z"/>
          <w:rFonts w:asciiTheme="minorHAnsi" w:eastAsiaTheme="minorEastAsia" w:hAnsiTheme="minorHAnsi" w:cstheme="minorBidi"/>
          <w:i w:val="0"/>
          <w:iCs w:val="0"/>
          <w:noProof/>
          <w:sz w:val="22"/>
          <w:szCs w:val="22"/>
          <w:lang w:val="en-US"/>
        </w:rPr>
      </w:pPr>
      <w:ins w:id="371"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"_Toc450222015"</w:instrText>
        </w:r>
        <w:r w:rsidRPr="00B52664">
          <w:rPr>
            <w:rStyle w:val="Hyperlink"/>
            <w:noProof/>
          </w:rPr>
          <w:instrText xml:space="preserve"> </w:instrText>
        </w:r>
        <w:r w:rsidRPr="00B52664">
          <w:rPr>
            <w:rStyle w:val="Hyperlink"/>
            <w:noProof/>
          </w:rPr>
          <w:fldChar w:fldCharType="separate"/>
        </w:r>
        <w:r w:rsidRPr="00B52664">
          <w:rPr>
            <w:rStyle w:val="Hyperlink"/>
            <w:noProof/>
          </w:rPr>
          <w:t>5.4.2 Evaluation log</w:t>
        </w:r>
        <w:r>
          <w:rPr>
            <w:noProof/>
            <w:webHidden/>
          </w:rPr>
          <w:tab/>
        </w:r>
        <w:r>
          <w:rPr>
            <w:noProof/>
            <w:webHidden/>
          </w:rPr>
          <w:fldChar w:fldCharType="begin"/>
        </w:r>
        <w:r>
          <w:rPr>
            <w:noProof/>
            <w:webHidden/>
          </w:rPr>
          <w:instrText xml:space="preserve"> PAGEREF _Toc450222015 \h </w:instrText>
        </w:r>
      </w:ins>
      <w:r>
        <w:rPr>
          <w:noProof/>
          <w:webHidden/>
        </w:rPr>
      </w:r>
      <w:r>
        <w:rPr>
          <w:noProof/>
          <w:webHidden/>
        </w:rPr>
        <w:fldChar w:fldCharType="separate"/>
      </w:r>
      <w:ins w:id="372" w:author="Christoph Kern" w:date="2016-05-05T14:30:00Z">
        <w:r>
          <w:rPr>
            <w:noProof/>
            <w:webHidden/>
          </w:rPr>
          <w:t>46</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373" w:author="Christoph Kern" w:date="2016-05-05T14:30:00Z"/>
          <w:rFonts w:asciiTheme="minorHAnsi" w:eastAsiaTheme="minorEastAsia" w:hAnsiTheme="minorHAnsi" w:cstheme="minorBidi"/>
          <w:i w:val="0"/>
          <w:iCs w:val="0"/>
          <w:noProof/>
          <w:sz w:val="22"/>
          <w:szCs w:val="22"/>
          <w:lang w:val="en-US"/>
        </w:rPr>
      </w:pPr>
      <w:ins w:id="374"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"_Toc450222016"</w:instrText>
        </w:r>
        <w:r w:rsidRPr="00B52664">
          <w:rPr>
            <w:rStyle w:val="Hyperlink"/>
            <w:noProof/>
          </w:rPr>
          <w:instrText xml:space="preserve"> </w:instrText>
        </w:r>
        <w:r w:rsidRPr="00B52664">
          <w:rPr>
            <w:rStyle w:val="Hyperlink"/>
            <w:noProof/>
          </w:rPr>
          <w:fldChar w:fldCharType="separate"/>
        </w:r>
        <w:r w:rsidRPr="00B52664">
          <w:rPr>
            <w:rStyle w:val="Hyperlink"/>
            <w:noProof/>
          </w:rPr>
          <w:t>5.4.3 GeometryLog</w:t>
        </w:r>
        <w:r>
          <w:rPr>
            <w:noProof/>
            <w:webHidden/>
          </w:rPr>
          <w:tab/>
        </w:r>
        <w:r>
          <w:rPr>
            <w:noProof/>
            <w:webHidden/>
          </w:rPr>
          <w:fldChar w:fldCharType="begin"/>
        </w:r>
        <w:r>
          <w:rPr>
            <w:noProof/>
            <w:webHidden/>
          </w:rPr>
          <w:instrText xml:space="preserve"> PAGEREF _Toc450222016 \h </w:instrText>
        </w:r>
      </w:ins>
      <w:r>
        <w:rPr>
          <w:noProof/>
          <w:webHidden/>
        </w:rPr>
      </w:r>
      <w:r>
        <w:rPr>
          <w:noProof/>
          <w:webHidden/>
        </w:rPr>
        <w:fldChar w:fldCharType="separate"/>
      </w:r>
      <w:ins w:id="375" w:author="Christoph Kern" w:date="2016-05-05T14:30:00Z">
        <w:r>
          <w:rPr>
            <w:noProof/>
            <w:webHidden/>
          </w:rPr>
          <w:t>50</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376" w:author="Christoph Kern" w:date="2016-05-05T14:30:00Z"/>
          <w:rFonts w:asciiTheme="minorHAnsi" w:eastAsiaTheme="minorEastAsia" w:hAnsiTheme="minorHAnsi" w:cstheme="minorBidi"/>
          <w:i w:val="0"/>
          <w:iCs w:val="0"/>
          <w:noProof/>
          <w:sz w:val="22"/>
          <w:szCs w:val="22"/>
          <w:lang w:val="en-US"/>
        </w:rPr>
      </w:pPr>
      <w:ins w:id="377"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"_Toc450222017"</w:instrText>
        </w:r>
        <w:r w:rsidRPr="00B52664">
          <w:rPr>
            <w:rStyle w:val="Hyperlink"/>
            <w:noProof/>
          </w:rPr>
          <w:instrText xml:space="preserve"> </w:instrText>
        </w:r>
        <w:r w:rsidRPr="00B52664">
          <w:rPr>
            <w:rStyle w:val="Hyperlink"/>
            <w:noProof/>
          </w:rPr>
          <w:fldChar w:fldCharType="separate"/>
        </w:r>
        <w:r w:rsidRPr="00B52664">
          <w:rPr>
            <w:rStyle w:val="Hyperlink"/>
            <w:noProof/>
          </w:rPr>
          <w:t>5.4.4 FluxLog</w:t>
        </w:r>
        <w:r>
          <w:rPr>
            <w:noProof/>
            <w:webHidden/>
          </w:rPr>
          <w:tab/>
        </w:r>
        <w:r>
          <w:rPr>
            <w:noProof/>
            <w:webHidden/>
          </w:rPr>
          <w:fldChar w:fldCharType="begin"/>
        </w:r>
        <w:r>
          <w:rPr>
            <w:noProof/>
            <w:webHidden/>
          </w:rPr>
          <w:instrText xml:space="preserve"> PAGEREF _Toc450222017 \h </w:instrText>
        </w:r>
      </w:ins>
      <w:r>
        <w:rPr>
          <w:noProof/>
          <w:webHidden/>
        </w:rPr>
      </w:r>
      <w:r>
        <w:rPr>
          <w:noProof/>
          <w:webHidden/>
        </w:rPr>
        <w:fldChar w:fldCharType="separate"/>
      </w:r>
      <w:ins w:id="378" w:author="Christoph Kern" w:date="2016-05-05T14:30:00Z">
        <w:r>
          <w:rPr>
            <w:noProof/>
            <w:webHidden/>
          </w:rPr>
          <w:t>51</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379" w:author="Christoph Kern" w:date="2016-05-05T14:30:00Z"/>
          <w:rFonts w:asciiTheme="minorHAnsi" w:eastAsiaTheme="minorEastAsia" w:hAnsiTheme="minorHAnsi" w:cstheme="minorBidi"/>
          <w:i w:val="0"/>
          <w:iCs w:val="0"/>
          <w:noProof/>
          <w:sz w:val="22"/>
          <w:szCs w:val="22"/>
          <w:lang w:val="en-US"/>
        </w:rPr>
      </w:pPr>
      <w:ins w:id="380"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"_Toc450222018"</w:instrText>
        </w:r>
        <w:r w:rsidRPr="00B52664">
          <w:rPr>
            <w:rStyle w:val="Hyperlink"/>
            <w:noProof/>
          </w:rPr>
          <w:instrText xml:space="preserve"> </w:instrText>
        </w:r>
        <w:r w:rsidRPr="00B52664">
          <w:rPr>
            <w:rStyle w:val="Hyperlink"/>
            <w:noProof/>
          </w:rPr>
          <w:fldChar w:fldCharType="separate"/>
        </w:r>
        <w:r w:rsidRPr="00B52664">
          <w:rPr>
            <w:rStyle w:val="Hyperlink"/>
            <w:noProof/>
          </w:rPr>
          <w:t>5.4.5 StatusLog</w:t>
        </w:r>
        <w:r>
          <w:rPr>
            <w:noProof/>
            <w:webHidden/>
          </w:rPr>
          <w:tab/>
        </w:r>
        <w:r>
          <w:rPr>
            <w:noProof/>
            <w:webHidden/>
          </w:rPr>
          <w:fldChar w:fldCharType="begin"/>
        </w:r>
        <w:r>
          <w:rPr>
            <w:noProof/>
            <w:webHidden/>
          </w:rPr>
          <w:instrText xml:space="preserve"> PAGEREF _Toc450222018 \h </w:instrText>
        </w:r>
      </w:ins>
      <w:r>
        <w:rPr>
          <w:noProof/>
          <w:webHidden/>
        </w:rPr>
      </w:r>
      <w:r>
        <w:rPr>
          <w:noProof/>
          <w:webHidden/>
        </w:rPr>
        <w:fldChar w:fldCharType="separate"/>
      </w:r>
      <w:ins w:id="381" w:author="Christoph Kern" w:date="2016-05-05T14:30:00Z">
        <w:r>
          <w:rPr>
            <w:noProof/>
            <w:webHidden/>
          </w:rPr>
          <w:t>52</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382" w:author="Christoph Kern" w:date="2016-05-05T14:30:00Z"/>
          <w:rFonts w:asciiTheme="minorHAnsi" w:eastAsiaTheme="minorEastAsia" w:hAnsiTheme="minorHAnsi" w:cstheme="minorBidi"/>
          <w:i w:val="0"/>
          <w:iCs w:val="0"/>
          <w:noProof/>
          <w:sz w:val="22"/>
          <w:szCs w:val="22"/>
          <w:lang w:val="en-US"/>
        </w:rPr>
      </w:pPr>
      <w:ins w:id="383"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"_Toc450222019"</w:instrText>
        </w:r>
        <w:r w:rsidRPr="00B52664">
          <w:rPr>
            <w:rStyle w:val="Hyperlink"/>
            <w:noProof/>
          </w:rPr>
          <w:instrText xml:space="preserve"> </w:instrText>
        </w:r>
        <w:r w:rsidRPr="00B52664">
          <w:rPr>
            <w:rStyle w:val="Hyperlink"/>
            <w:noProof/>
          </w:rPr>
          <w:fldChar w:fldCharType="separate"/>
        </w:r>
        <w:r w:rsidRPr="00B52664">
          <w:rPr>
            <w:rStyle w:val="Hyperlink"/>
            <w:noProof/>
          </w:rPr>
          <w:t>5.4.6 Wind field file</w:t>
        </w:r>
        <w:r>
          <w:rPr>
            <w:noProof/>
            <w:webHidden/>
          </w:rPr>
          <w:tab/>
        </w:r>
        <w:r>
          <w:rPr>
            <w:noProof/>
            <w:webHidden/>
          </w:rPr>
          <w:fldChar w:fldCharType="begin"/>
        </w:r>
        <w:r>
          <w:rPr>
            <w:noProof/>
            <w:webHidden/>
          </w:rPr>
          <w:instrText xml:space="preserve"> PAGEREF _Toc450222019 \h </w:instrText>
        </w:r>
      </w:ins>
      <w:r>
        <w:rPr>
          <w:noProof/>
          <w:webHidden/>
        </w:rPr>
      </w:r>
      <w:r>
        <w:rPr>
          <w:noProof/>
          <w:webHidden/>
        </w:rPr>
        <w:fldChar w:fldCharType="separate"/>
      </w:r>
      <w:ins w:id="384" w:author="Christoph Kern" w:date="2016-05-05T14:30:00Z">
        <w:r>
          <w:rPr>
            <w:noProof/>
            <w:webHidden/>
          </w:rPr>
          <w:t>52</w:t>
        </w:r>
        <w:r>
          <w:rPr>
            <w:noProof/>
            <w:webHidden/>
          </w:rPr>
          <w:fldChar w:fldCharType="end"/>
        </w:r>
        <w:r w:rsidRPr="00B52664">
          <w:rPr>
            <w:rStyle w:val="Hyperlink"/>
            <w:noProof/>
          </w:rPr>
          <w:fldChar w:fldCharType="end"/>
        </w:r>
      </w:ins>
    </w:p>
    <w:p w:rsidR="00EF7115" w:rsidRDefault="00EF7115">
      <w:pPr>
        <w:pStyle w:val="TOC1"/>
        <w:tabs>
          <w:tab w:val="right" w:leader="dot" w:pos="9062"/>
        </w:tabs>
        <w:rPr>
          <w:ins w:id="385" w:author="Christoph Kern" w:date="2016-05-05T14:30:00Z"/>
          <w:rFonts w:asciiTheme="minorHAnsi" w:eastAsiaTheme="minorEastAsia" w:hAnsiTheme="minorHAnsi" w:cstheme="minorBidi"/>
          <w:b w:val="0"/>
          <w:bCs w:val="0"/>
          <w:caps w:val="0"/>
          <w:noProof/>
          <w:sz w:val="22"/>
          <w:szCs w:val="22"/>
          <w:lang w:val="en-US"/>
        </w:rPr>
      </w:pPr>
      <w:ins w:id="386"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"_Toc450222020"</w:instrText>
        </w:r>
        <w:r w:rsidRPr="00B52664">
          <w:rPr>
            <w:rStyle w:val="Hyperlink"/>
            <w:noProof/>
          </w:rPr>
          <w:instrText xml:space="preserve"> </w:instrText>
        </w:r>
        <w:r w:rsidRPr="00B52664">
          <w:rPr>
            <w:rStyle w:val="Hyperlink"/>
            <w:noProof/>
          </w:rPr>
          <w:fldChar w:fldCharType="separate"/>
        </w:r>
        <w:r w:rsidRPr="00B52664">
          <w:rPr>
            <w:rStyle w:val="Hyperlink"/>
            <w:noProof/>
          </w:rPr>
          <w:t>6 Post-processing SO</w:t>
        </w:r>
        <w:r w:rsidRPr="00B52664">
          <w:rPr>
            <w:rStyle w:val="Hyperlink"/>
            <w:noProof/>
            <w:vertAlign w:val="subscript"/>
          </w:rPr>
          <w:t>2</w:t>
        </w:r>
        <w:r w:rsidRPr="00B52664">
          <w:rPr>
            <w:rStyle w:val="Hyperlink"/>
            <w:noProof/>
          </w:rPr>
          <w:t xml:space="preserve"> data</w:t>
        </w:r>
        <w:r>
          <w:rPr>
            <w:noProof/>
            <w:webHidden/>
          </w:rPr>
          <w:tab/>
        </w:r>
        <w:r>
          <w:rPr>
            <w:noProof/>
            <w:webHidden/>
          </w:rPr>
          <w:fldChar w:fldCharType="begin"/>
        </w:r>
        <w:r>
          <w:rPr>
            <w:noProof/>
            <w:webHidden/>
          </w:rPr>
          <w:instrText xml:space="preserve"> PAGEREF _Toc450222020 \h </w:instrText>
        </w:r>
      </w:ins>
      <w:r>
        <w:rPr>
          <w:noProof/>
          <w:webHidden/>
        </w:rPr>
      </w:r>
      <w:r>
        <w:rPr>
          <w:noProof/>
          <w:webHidden/>
        </w:rPr>
        <w:fldChar w:fldCharType="separate"/>
      </w:r>
      <w:ins w:id="387" w:author="Christoph Kern" w:date="2016-05-05T14:30:00Z">
        <w:r>
          <w:rPr>
            <w:noProof/>
            <w:webHidden/>
          </w:rPr>
          <w:t>54</w:t>
        </w:r>
        <w:r>
          <w:rPr>
            <w:noProof/>
            <w:webHidden/>
          </w:rPr>
          <w:fldChar w:fldCharType="end"/>
        </w:r>
        <w:r w:rsidRPr="00B52664">
          <w:rPr>
            <w:rStyle w:val="Hyperlink"/>
            <w:noProof/>
          </w:rPr>
          <w:fldChar w:fldCharType="end"/>
        </w:r>
      </w:ins>
    </w:p>
    <w:p w:rsidR="00EF7115" w:rsidRDefault="00EF7115">
      <w:pPr>
        <w:pStyle w:val="TOC2"/>
        <w:tabs>
          <w:tab w:val="right" w:leader="dot" w:pos="9062"/>
        </w:tabs>
        <w:rPr>
          <w:ins w:id="388" w:author="Christoph Kern" w:date="2016-05-05T14:30:00Z"/>
          <w:rFonts w:asciiTheme="minorHAnsi" w:eastAsiaTheme="minorEastAsia" w:hAnsiTheme="minorHAnsi" w:cstheme="minorBidi"/>
          <w:smallCaps w:val="0"/>
          <w:noProof/>
          <w:sz w:val="22"/>
          <w:szCs w:val="22"/>
          <w:lang w:val="en-US"/>
        </w:rPr>
      </w:pPr>
      <w:ins w:id="389"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"_Toc450222021"</w:instrText>
        </w:r>
        <w:r w:rsidRPr="00B52664">
          <w:rPr>
            <w:rStyle w:val="Hyperlink"/>
            <w:noProof/>
          </w:rPr>
          <w:instrText xml:space="preserve"> </w:instrText>
        </w:r>
        <w:r w:rsidRPr="00B52664">
          <w:rPr>
            <w:rStyle w:val="Hyperlink"/>
            <w:noProof/>
          </w:rPr>
          <w:fldChar w:fldCharType="separate"/>
        </w:r>
        <w:r w:rsidRPr="00B52664">
          <w:rPr>
            <w:rStyle w:val="Hyperlink"/>
            <w:noProof/>
          </w:rPr>
          <w:t>6.1 Post flux calculation</w:t>
        </w:r>
        <w:r>
          <w:rPr>
            <w:noProof/>
            <w:webHidden/>
          </w:rPr>
          <w:tab/>
        </w:r>
        <w:r>
          <w:rPr>
            <w:noProof/>
            <w:webHidden/>
          </w:rPr>
          <w:fldChar w:fldCharType="begin"/>
        </w:r>
        <w:r>
          <w:rPr>
            <w:noProof/>
            <w:webHidden/>
          </w:rPr>
          <w:instrText xml:space="preserve"> PAGEREF _Toc450222021 \h </w:instrText>
        </w:r>
      </w:ins>
      <w:r>
        <w:rPr>
          <w:noProof/>
          <w:webHidden/>
        </w:rPr>
      </w:r>
      <w:r>
        <w:rPr>
          <w:noProof/>
          <w:webHidden/>
        </w:rPr>
        <w:fldChar w:fldCharType="separate"/>
      </w:r>
      <w:ins w:id="390" w:author="Christoph Kern" w:date="2016-05-05T14:30:00Z">
        <w:r>
          <w:rPr>
            <w:noProof/>
            <w:webHidden/>
          </w:rPr>
          <w:t>54</w:t>
        </w:r>
        <w:r>
          <w:rPr>
            <w:noProof/>
            <w:webHidden/>
          </w:rPr>
          <w:fldChar w:fldCharType="end"/>
        </w:r>
        <w:r w:rsidRPr="00B52664">
          <w:rPr>
            <w:rStyle w:val="Hyperlink"/>
            <w:noProof/>
          </w:rPr>
          <w:fldChar w:fldCharType="end"/>
        </w:r>
      </w:ins>
    </w:p>
    <w:p w:rsidR="00EF7115" w:rsidRDefault="00EF7115">
      <w:pPr>
        <w:pStyle w:val="TOC2"/>
        <w:tabs>
          <w:tab w:val="right" w:leader="dot" w:pos="9062"/>
        </w:tabs>
        <w:rPr>
          <w:ins w:id="391" w:author="Christoph Kern" w:date="2016-05-05T14:30:00Z"/>
          <w:rFonts w:asciiTheme="minorHAnsi" w:eastAsiaTheme="minorEastAsia" w:hAnsiTheme="minorHAnsi" w:cstheme="minorBidi"/>
          <w:smallCaps w:val="0"/>
          <w:noProof/>
          <w:sz w:val="22"/>
          <w:szCs w:val="22"/>
          <w:lang w:val="en-US"/>
        </w:rPr>
      </w:pPr>
      <w:ins w:id="392"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"_Toc450222022"</w:instrText>
        </w:r>
        <w:r w:rsidRPr="00B52664">
          <w:rPr>
            <w:rStyle w:val="Hyperlink"/>
            <w:noProof/>
          </w:rPr>
          <w:instrText xml:space="preserve"> </w:instrText>
        </w:r>
        <w:r w:rsidRPr="00B52664">
          <w:rPr>
            <w:rStyle w:val="Hyperlink"/>
            <w:noProof/>
          </w:rPr>
          <w:fldChar w:fldCharType="separate"/>
        </w:r>
        <w:r w:rsidRPr="00B52664">
          <w:rPr>
            <w:rStyle w:val="Hyperlink"/>
            <w:noProof/>
          </w:rPr>
          <w:t>6.2 Re-Evaluation of spectra</w:t>
        </w:r>
        <w:r>
          <w:rPr>
            <w:noProof/>
            <w:webHidden/>
          </w:rPr>
          <w:tab/>
        </w:r>
        <w:r>
          <w:rPr>
            <w:noProof/>
            <w:webHidden/>
          </w:rPr>
          <w:fldChar w:fldCharType="begin"/>
        </w:r>
        <w:r>
          <w:rPr>
            <w:noProof/>
            <w:webHidden/>
          </w:rPr>
          <w:instrText xml:space="preserve"> PAGEREF _Toc450222022 \h </w:instrText>
        </w:r>
      </w:ins>
      <w:r>
        <w:rPr>
          <w:noProof/>
          <w:webHidden/>
        </w:rPr>
      </w:r>
      <w:r>
        <w:rPr>
          <w:noProof/>
          <w:webHidden/>
        </w:rPr>
        <w:fldChar w:fldCharType="separate"/>
      </w:r>
      <w:ins w:id="393" w:author="Christoph Kern" w:date="2016-05-05T14:30:00Z">
        <w:r>
          <w:rPr>
            <w:noProof/>
            <w:webHidden/>
          </w:rPr>
          <w:t>57</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394" w:author="Christoph Kern" w:date="2016-05-05T14:30:00Z"/>
          <w:rFonts w:asciiTheme="minorHAnsi" w:eastAsiaTheme="minorEastAsia" w:hAnsiTheme="minorHAnsi" w:cstheme="minorBidi"/>
          <w:i w:val="0"/>
          <w:iCs w:val="0"/>
          <w:noProof/>
          <w:sz w:val="22"/>
          <w:szCs w:val="22"/>
          <w:lang w:val="en-US"/>
        </w:rPr>
      </w:pPr>
      <w:ins w:id="395"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"_Toc450222023"</w:instrText>
        </w:r>
        <w:r w:rsidRPr="00B52664">
          <w:rPr>
            <w:rStyle w:val="Hyperlink"/>
            <w:noProof/>
          </w:rPr>
          <w:instrText xml:space="preserve"> </w:instrText>
        </w:r>
        <w:r w:rsidRPr="00B52664">
          <w:rPr>
            <w:rStyle w:val="Hyperlink"/>
            <w:noProof/>
          </w:rPr>
          <w:fldChar w:fldCharType="separate"/>
        </w:r>
        <w:r w:rsidRPr="00B52664">
          <w:rPr>
            <w:rStyle w:val="Hyperlink"/>
            <w:noProof/>
          </w:rPr>
          <w:t>6.2.1 Re-Evaluation – Selecting Scans</w:t>
        </w:r>
        <w:r>
          <w:rPr>
            <w:noProof/>
            <w:webHidden/>
          </w:rPr>
          <w:tab/>
        </w:r>
        <w:r>
          <w:rPr>
            <w:noProof/>
            <w:webHidden/>
          </w:rPr>
          <w:fldChar w:fldCharType="begin"/>
        </w:r>
        <w:r>
          <w:rPr>
            <w:noProof/>
            <w:webHidden/>
          </w:rPr>
          <w:instrText xml:space="preserve"> PAGEREF _Toc450222023 \h </w:instrText>
        </w:r>
      </w:ins>
      <w:r>
        <w:rPr>
          <w:noProof/>
          <w:webHidden/>
        </w:rPr>
      </w:r>
      <w:r>
        <w:rPr>
          <w:noProof/>
          <w:webHidden/>
        </w:rPr>
        <w:fldChar w:fldCharType="separate"/>
      </w:r>
      <w:ins w:id="396" w:author="Christoph Kern" w:date="2016-05-05T14:30:00Z">
        <w:r>
          <w:rPr>
            <w:noProof/>
            <w:webHidden/>
          </w:rPr>
          <w:t>58</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397" w:author="Christoph Kern" w:date="2016-05-05T14:30:00Z"/>
          <w:rFonts w:asciiTheme="minorHAnsi" w:eastAsiaTheme="minorEastAsia" w:hAnsiTheme="minorHAnsi" w:cstheme="minorBidi"/>
          <w:i w:val="0"/>
          <w:iCs w:val="0"/>
          <w:noProof/>
          <w:sz w:val="22"/>
          <w:szCs w:val="22"/>
          <w:lang w:val="en-US"/>
        </w:rPr>
      </w:pPr>
      <w:ins w:id="398"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"_Toc450222024"</w:instrText>
        </w:r>
        <w:r w:rsidRPr="00B52664">
          <w:rPr>
            <w:rStyle w:val="Hyperlink"/>
            <w:noProof/>
          </w:rPr>
          <w:instrText xml:space="preserve"> </w:instrText>
        </w:r>
        <w:r w:rsidRPr="00B52664">
          <w:rPr>
            <w:rStyle w:val="Hyperlink"/>
            <w:noProof/>
          </w:rPr>
          <w:fldChar w:fldCharType="separate"/>
        </w:r>
        <w:r w:rsidRPr="00B52664">
          <w:rPr>
            <w:rStyle w:val="Hyperlink"/>
            <w:noProof/>
          </w:rPr>
          <w:t>6.2.2 Re-Evaluation – Setting up the fit windows</w:t>
        </w:r>
        <w:r>
          <w:rPr>
            <w:noProof/>
            <w:webHidden/>
          </w:rPr>
          <w:tab/>
        </w:r>
        <w:r>
          <w:rPr>
            <w:noProof/>
            <w:webHidden/>
          </w:rPr>
          <w:fldChar w:fldCharType="begin"/>
        </w:r>
        <w:r>
          <w:rPr>
            <w:noProof/>
            <w:webHidden/>
          </w:rPr>
          <w:instrText xml:space="preserve"> PAGEREF _Toc450222024 \h </w:instrText>
        </w:r>
      </w:ins>
      <w:r>
        <w:rPr>
          <w:noProof/>
          <w:webHidden/>
        </w:rPr>
      </w:r>
      <w:r>
        <w:rPr>
          <w:noProof/>
          <w:webHidden/>
        </w:rPr>
        <w:fldChar w:fldCharType="separate"/>
      </w:r>
      <w:ins w:id="399" w:author="Christoph Kern" w:date="2016-05-05T14:30:00Z">
        <w:r>
          <w:rPr>
            <w:noProof/>
            <w:webHidden/>
          </w:rPr>
          <w:t>58</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400" w:author="Christoph Kern" w:date="2016-05-05T14:30:00Z"/>
          <w:rFonts w:asciiTheme="minorHAnsi" w:eastAsiaTheme="minorEastAsia" w:hAnsiTheme="minorHAnsi" w:cstheme="minorBidi"/>
          <w:i w:val="0"/>
          <w:iCs w:val="0"/>
          <w:noProof/>
          <w:sz w:val="22"/>
          <w:szCs w:val="22"/>
          <w:lang w:val="en-US"/>
        </w:rPr>
      </w:pPr>
      <w:ins w:id="401"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"_Toc450222025"</w:instrText>
        </w:r>
        <w:r w:rsidRPr="00B52664">
          <w:rPr>
            <w:rStyle w:val="Hyperlink"/>
            <w:noProof/>
          </w:rPr>
          <w:instrText xml:space="preserve"> </w:instrText>
        </w:r>
        <w:r w:rsidRPr="00B52664">
          <w:rPr>
            <w:rStyle w:val="Hyperlink"/>
            <w:noProof/>
          </w:rPr>
          <w:fldChar w:fldCharType="separate"/>
        </w:r>
        <w:r w:rsidRPr="00B52664">
          <w:rPr>
            <w:rStyle w:val="Hyperlink"/>
            <w:noProof/>
          </w:rPr>
          <w:t>6.2.3 Re-Evaluation – Misc. Settings</w:t>
        </w:r>
        <w:r>
          <w:rPr>
            <w:noProof/>
            <w:webHidden/>
          </w:rPr>
          <w:tab/>
        </w:r>
        <w:r>
          <w:rPr>
            <w:noProof/>
            <w:webHidden/>
          </w:rPr>
          <w:fldChar w:fldCharType="begin"/>
        </w:r>
        <w:r>
          <w:rPr>
            <w:noProof/>
            <w:webHidden/>
          </w:rPr>
          <w:instrText xml:space="preserve"> PAGEREF _Toc450222025 \h </w:instrText>
        </w:r>
      </w:ins>
      <w:r>
        <w:rPr>
          <w:noProof/>
          <w:webHidden/>
        </w:rPr>
      </w:r>
      <w:r>
        <w:rPr>
          <w:noProof/>
          <w:webHidden/>
        </w:rPr>
        <w:fldChar w:fldCharType="separate"/>
      </w:r>
      <w:ins w:id="402" w:author="Christoph Kern" w:date="2016-05-05T14:30:00Z">
        <w:r>
          <w:rPr>
            <w:noProof/>
            <w:webHidden/>
          </w:rPr>
          <w:t>60</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403" w:author="Christoph Kern" w:date="2016-05-05T14:30:00Z"/>
          <w:rFonts w:asciiTheme="minorHAnsi" w:eastAsiaTheme="minorEastAsia" w:hAnsiTheme="minorHAnsi" w:cstheme="minorBidi"/>
          <w:i w:val="0"/>
          <w:iCs w:val="0"/>
          <w:noProof/>
          <w:sz w:val="22"/>
          <w:szCs w:val="22"/>
          <w:lang w:val="en-US"/>
        </w:rPr>
      </w:pPr>
      <w:ins w:id="404"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"_Toc450222026"</w:instrText>
        </w:r>
        <w:r w:rsidRPr="00B52664">
          <w:rPr>
            <w:rStyle w:val="Hyperlink"/>
            <w:noProof/>
          </w:rPr>
          <w:instrText xml:space="preserve"> </w:instrText>
        </w:r>
        <w:r w:rsidRPr="00B52664">
          <w:rPr>
            <w:rStyle w:val="Hyperlink"/>
            <w:noProof/>
          </w:rPr>
          <w:fldChar w:fldCharType="separate"/>
        </w:r>
        <w:r w:rsidRPr="00B52664">
          <w:rPr>
            <w:rStyle w:val="Hyperlink"/>
            <w:noProof/>
          </w:rPr>
          <w:t>6.2.4 Re-Evaluation – The final evaluation</w:t>
        </w:r>
        <w:r>
          <w:rPr>
            <w:noProof/>
            <w:webHidden/>
          </w:rPr>
          <w:tab/>
        </w:r>
        <w:r>
          <w:rPr>
            <w:noProof/>
            <w:webHidden/>
          </w:rPr>
          <w:fldChar w:fldCharType="begin"/>
        </w:r>
        <w:r>
          <w:rPr>
            <w:noProof/>
            <w:webHidden/>
          </w:rPr>
          <w:instrText xml:space="preserve"> PAGEREF _Toc450222026 \h </w:instrText>
        </w:r>
      </w:ins>
      <w:r>
        <w:rPr>
          <w:noProof/>
          <w:webHidden/>
        </w:rPr>
      </w:r>
      <w:r>
        <w:rPr>
          <w:noProof/>
          <w:webHidden/>
        </w:rPr>
        <w:fldChar w:fldCharType="separate"/>
      </w:r>
      <w:ins w:id="405" w:author="Christoph Kern" w:date="2016-05-05T14:30:00Z">
        <w:r>
          <w:rPr>
            <w:noProof/>
            <w:webHidden/>
          </w:rPr>
          <w:t>62</w:t>
        </w:r>
        <w:r>
          <w:rPr>
            <w:noProof/>
            <w:webHidden/>
          </w:rPr>
          <w:fldChar w:fldCharType="end"/>
        </w:r>
        <w:r w:rsidRPr="00B52664">
          <w:rPr>
            <w:rStyle w:val="Hyperlink"/>
            <w:noProof/>
          </w:rPr>
          <w:fldChar w:fldCharType="end"/>
        </w:r>
      </w:ins>
    </w:p>
    <w:p w:rsidR="00EF7115" w:rsidRDefault="00EF7115">
      <w:pPr>
        <w:pStyle w:val="TOC2"/>
        <w:tabs>
          <w:tab w:val="right" w:leader="dot" w:pos="9062"/>
        </w:tabs>
        <w:rPr>
          <w:ins w:id="406" w:author="Christoph Kern" w:date="2016-05-05T14:30:00Z"/>
          <w:rFonts w:asciiTheme="minorHAnsi" w:eastAsiaTheme="minorEastAsia" w:hAnsiTheme="minorHAnsi" w:cstheme="minorBidi"/>
          <w:smallCaps w:val="0"/>
          <w:noProof/>
          <w:sz w:val="22"/>
          <w:szCs w:val="22"/>
          <w:lang w:val="en-US"/>
        </w:rPr>
      </w:pPr>
      <w:ins w:id="407" w:author="Christoph Kern" w:date="2016-05-05T14:30:00Z">
        <w:r w:rsidRPr="00B52664">
          <w:rPr>
            <w:rStyle w:val="Hyperlink"/>
            <w:noProof/>
          </w:rPr>
          <w:lastRenderedPageBreak/>
          <w:fldChar w:fldCharType="begin"/>
        </w:r>
        <w:r w:rsidRPr="00B52664">
          <w:rPr>
            <w:rStyle w:val="Hyperlink"/>
            <w:noProof/>
          </w:rPr>
          <w:instrText xml:space="preserve"> </w:instrText>
        </w:r>
        <w:r>
          <w:rPr>
            <w:noProof/>
          </w:rPr>
          <w:instrText>HYPERLINK \l "_Toc450222027"</w:instrText>
        </w:r>
        <w:r w:rsidRPr="00B52664">
          <w:rPr>
            <w:rStyle w:val="Hyperlink"/>
            <w:noProof/>
          </w:rPr>
          <w:instrText xml:space="preserve"> </w:instrText>
        </w:r>
        <w:r w:rsidRPr="00B52664">
          <w:rPr>
            <w:rStyle w:val="Hyperlink"/>
            <w:noProof/>
          </w:rPr>
          <w:fldChar w:fldCharType="separate"/>
        </w:r>
        <w:r w:rsidRPr="00B52664">
          <w:rPr>
            <w:rStyle w:val="Hyperlink"/>
            <w:noProof/>
          </w:rPr>
          <w:t>6.3 Setup inspection</w:t>
        </w:r>
        <w:r>
          <w:rPr>
            <w:noProof/>
            <w:webHidden/>
          </w:rPr>
          <w:tab/>
        </w:r>
        <w:r>
          <w:rPr>
            <w:noProof/>
            <w:webHidden/>
          </w:rPr>
          <w:fldChar w:fldCharType="begin"/>
        </w:r>
        <w:r>
          <w:rPr>
            <w:noProof/>
            <w:webHidden/>
          </w:rPr>
          <w:instrText xml:space="preserve"> PAGEREF _Toc450222027 \h </w:instrText>
        </w:r>
      </w:ins>
      <w:r>
        <w:rPr>
          <w:noProof/>
          <w:webHidden/>
        </w:rPr>
      </w:r>
      <w:r>
        <w:rPr>
          <w:noProof/>
          <w:webHidden/>
        </w:rPr>
        <w:fldChar w:fldCharType="separate"/>
      </w:r>
      <w:ins w:id="408" w:author="Christoph Kern" w:date="2016-05-05T14:30:00Z">
        <w:r>
          <w:rPr>
            <w:noProof/>
            <w:webHidden/>
          </w:rPr>
          <w:t>63</w:t>
        </w:r>
        <w:r>
          <w:rPr>
            <w:noProof/>
            <w:webHidden/>
          </w:rPr>
          <w:fldChar w:fldCharType="end"/>
        </w:r>
        <w:r w:rsidRPr="00B52664">
          <w:rPr>
            <w:rStyle w:val="Hyperlink"/>
            <w:noProof/>
          </w:rPr>
          <w:fldChar w:fldCharType="end"/>
        </w:r>
      </w:ins>
    </w:p>
    <w:p w:rsidR="00EF7115" w:rsidRDefault="00EF7115">
      <w:pPr>
        <w:pStyle w:val="TOC2"/>
        <w:tabs>
          <w:tab w:val="right" w:leader="dot" w:pos="9062"/>
        </w:tabs>
        <w:rPr>
          <w:ins w:id="409" w:author="Christoph Kern" w:date="2016-05-05T14:30:00Z"/>
          <w:rFonts w:asciiTheme="minorHAnsi" w:eastAsiaTheme="minorEastAsia" w:hAnsiTheme="minorHAnsi" w:cstheme="minorBidi"/>
          <w:smallCaps w:val="0"/>
          <w:noProof/>
          <w:sz w:val="22"/>
          <w:szCs w:val="22"/>
          <w:lang w:val="en-US"/>
        </w:rPr>
      </w:pPr>
      <w:ins w:id="410"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"_Toc450222028"</w:instrText>
        </w:r>
        <w:r w:rsidRPr="00B52664">
          <w:rPr>
            <w:rStyle w:val="Hyperlink"/>
            <w:noProof/>
          </w:rPr>
          <w:instrText xml:space="preserve"> </w:instrText>
        </w:r>
        <w:r w:rsidRPr="00B52664">
          <w:rPr>
            <w:rStyle w:val="Hyperlink"/>
            <w:noProof/>
          </w:rPr>
          <w:fldChar w:fldCharType="separate"/>
        </w:r>
        <w:r w:rsidRPr="00B52664">
          <w:rPr>
            <w:rStyle w:val="Hyperlink"/>
            <w:noProof/>
          </w:rPr>
          <w:t>6.4 Post-processing wind speed and direction</w:t>
        </w:r>
        <w:r>
          <w:rPr>
            <w:noProof/>
            <w:webHidden/>
          </w:rPr>
          <w:tab/>
        </w:r>
        <w:r>
          <w:rPr>
            <w:noProof/>
            <w:webHidden/>
          </w:rPr>
          <w:fldChar w:fldCharType="begin"/>
        </w:r>
        <w:r>
          <w:rPr>
            <w:noProof/>
            <w:webHidden/>
          </w:rPr>
          <w:instrText xml:space="preserve"> PAGEREF _Toc450222028 \h </w:instrText>
        </w:r>
      </w:ins>
      <w:r>
        <w:rPr>
          <w:noProof/>
          <w:webHidden/>
        </w:rPr>
      </w:r>
      <w:r>
        <w:rPr>
          <w:noProof/>
          <w:webHidden/>
        </w:rPr>
        <w:fldChar w:fldCharType="separate"/>
      </w:r>
      <w:ins w:id="411" w:author="Christoph Kern" w:date="2016-05-05T14:30:00Z">
        <w:r>
          <w:rPr>
            <w:noProof/>
            <w:webHidden/>
          </w:rPr>
          <w:t>64</w:t>
        </w:r>
        <w:r>
          <w:rPr>
            <w:noProof/>
            <w:webHidden/>
          </w:rPr>
          <w:fldChar w:fldCharType="end"/>
        </w:r>
        <w:r w:rsidRPr="00B52664">
          <w:rPr>
            <w:rStyle w:val="Hyperlink"/>
            <w:noProof/>
          </w:rPr>
          <w:fldChar w:fldCharType="end"/>
        </w:r>
      </w:ins>
    </w:p>
    <w:p w:rsidR="00EF7115" w:rsidRDefault="00EF7115">
      <w:pPr>
        <w:pStyle w:val="TOC2"/>
        <w:tabs>
          <w:tab w:val="right" w:leader="dot" w:pos="9062"/>
        </w:tabs>
        <w:rPr>
          <w:ins w:id="412" w:author="Christoph Kern" w:date="2016-05-05T14:30:00Z"/>
          <w:rFonts w:asciiTheme="minorHAnsi" w:eastAsiaTheme="minorEastAsia" w:hAnsiTheme="minorHAnsi" w:cstheme="minorBidi"/>
          <w:smallCaps w:val="0"/>
          <w:noProof/>
          <w:sz w:val="22"/>
          <w:szCs w:val="22"/>
          <w:lang w:val="en-US"/>
        </w:rPr>
      </w:pPr>
      <w:ins w:id="413"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"_Toc450222029"</w:instrText>
        </w:r>
        <w:r w:rsidRPr="00B52664">
          <w:rPr>
            <w:rStyle w:val="Hyperlink"/>
            <w:noProof/>
          </w:rPr>
          <w:instrText xml:space="preserve"> </w:instrText>
        </w:r>
        <w:r w:rsidRPr="00B52664">
          <w:rPr>
            <w:rStyle w:val="Hyperlink"/>
            <w:noProof/>
          </w:rPr>
          <w:fldChar w:fldCharType="separate"/>
        </w:r>
        <w:r w:rsidRPr="00B52664">
          <w:rPr>
            <w:rStyle w:val="Hyperlink"/>
            <w:noProof/>
          </w:rPr>
          <w:t>6.5 Data Browser Dialog</w:t>
        </w:r>
        <w:r>
          <w:rPr>
            <w:noProof/>
            <w:webHidden/>
          </w:rPr>
          <w:tab/>
        </w:r>
        <w:r>
          <w:rPr>
            <w:noProof/>
            <w:webHidden/>
          </w:rPr>
          <w:fldChar w:fldCharType="begin"/>
        </w:r>
        <w:r>
          <w:rPr>
            <w:noProof/>
            <w:webHidden/>
          </w:rPr>
          <w:instrText xml:space="preserve"> PAGEREF _Toc450222029 \h </w:instrText>
        </w:r>
      </w:ins>
      <w:r>
        <w:rPr>
          <w:noProof/>
          <w:webHidden/>
        </w:rPr>
      </w:r>
      <w:r>
        <w:rPr>
          <w:noProof/>
          <w:webHidden/>
        </w:rPr>
        <w:fldChar w:fldCharType="separate"/>
      </w:r>
      <w:ins w:id="414" w:author="Christoph Kern" w:date="2016-05-05T14:30:00Z">
        <w:r>
          <w:rPr>
            <w:noProof/>
            <w:webHidden/>
          </w:rPr>
          <w:t>66</w:t>
        </w:r>
        <w:r>
          <w:rPr>
            <w:noProof/>
            <w:webHidden/>
          </w:rPr>
          <w:fldChar w:fldCharType="end"/>
        </w:r>
        <w:r w:rsidRPr="00B52664">
          <w:rPr>
            <w:rStyle w:val="Hyperlink"/>
            <w:noProof/>
          </w:rPr>
          <w:fldChar w:fldCharType="end"/>
        </w:r>
      </w:ins>
    </w:p>
    <w:p w:rsidR="00EF7115" w:rsidRDefault="00EF7115">
      <w:pPr>
        <w:pStyle w:val="TOC1"/>
        <w:tabs>
          <w:tab w:val="right" w:leader="dot" w:pos="9062"/>
        </w:tabs>
        <w:rPr>
          <w:ins w:id="415" w:author="Christoph Kern" w:date="2016-05-05T14:30:00Z"/>
          <w:rFonts w:asciiTheme="minorHAnsi" w:eastAsiaTheme="minorEastAsia" w:hAnsiTheme="minorHAnsi" w:cstheme="minorBidi"/>
          <w:b w:val="0"/>
          <w:bCs w:val="0"/>
          <w:caps w:val="0"/>
          <w:noProof/>
          <w:sz w:val="22"/>
          <w:szCs w:val="22"/>
          <w:lang w:val="en-US"/>
        </w:rPr>
      </w:pPr>
      <w:ins w:id="416"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"_Toc450222030"</w:instrText>
        </w:r>
        <w:r w:rsidRPr="00B52664">
          <w:rPr>
            <w:rStyle w:val="Hyperlink"/>
            <w:noProof/>
          </w:rPr>
          <w:instrText xml:space="preserve"> </w:instrText>
        </w:r>
        <w:r w:rsidRPr="00B52664">
          <w:rPr>
            <w:rStyle w:val="Hyperlink"/>
            <w:noProof/>
          </w:rPr>
          <w:fldChar w:fldCharType="separate"/>
        </w:r>
        <w:r w:rsidRPr="00B52664">
          <w:rPr>
            <w:rStyle w:val="Hyperlink"/>
            <w:noProof/>
          </w:rPr>
          <w:t>7 Advanced file handling options</w:t>
        </w:r>
        <w:r>
          <w:rPr>
            <w:noProof/>
            <w:webHidden/>
          </w:rPr>
          <w:tab/>
        </w:r>
        <w:r>
          <w:rPr>
            <w:noProof/>
            <w:webHidden/>
          </w:rPr>
          <w:fldChar w:fldCharType="begin"/>
        </w:r>
        <w:r>
          <w:rPr>
            <w:noProof/>
            <w:webHidden/>
          </w:rPr>
          <w:instrText xml:space="preserve"> PAGEREF _Toc450222030 \h </w:instrText>
        </w:r>
      </w:ins>
      <w:r>
        <w:rPr>
          <w:noProof/>
          <w:webHidden/>
        </w:rPr>
      </w:r>
      <w:r>
        <w:rPr>
          <w:noProof/>
          <w:webHidden/>
        </w:rPr>
        <w:fldChar w:fldCharType="separate"/>
      </w:r>
      <w:ins w:id="417" w:author="Christoph Kern" w:date="2016-05-05T14:30:00Z">
        <w:r>
          <w:rPr>
            <w:noProof/>
            <w:webHidden/>
          </w:rPr>
          <w:t>67</w:t>
        </w:r>
        <w:r>
          <w:rPr>
            <w:noProof/>
            <w:webHidden/>
          </w:rPr>
          <w:fldChar w:fldCharType="end"/>
        </w:r>
        <w:r w:rsidRPr="00B52664">
          <w:rPr>
            <w:rStyle w:val="Hyperlink"/>
            <w:noProof/>
          </w:rPr>
          <w:fldChar w:fldCharType="end"/>
        </w:r>
      </w:ins>
    </w:p>
    <w:p w:rsidR="00EF7115" w:rsidRDefault="00EF7115">
      <w:pPr>
        <w:pStyle w:val="TOC2"/>
        <w:tabs>
          <w:tab w:val="right" w:leader="dot" w:pos="9062"/>
        </w:tabs>
        <w:rPr>
          <w:ins w:id="418" w:author="Christoph Kern" w:date="2016-05-05T14:30:00Z"/>
          <w:rFonts w:asciiTheme="minorHAnsi" w:eastAsiaTheme="minorEastAsia" w:hAnsiTheme="minorHAnsi" w:cstheme="minorBidi"/>
          <w:smallCaps w:val="0"/>
          <w:noProof/>
          <w:sz w:val="22"/>
          <w:szCs w:val="22"/>
          <w:lang w:val="en-US"/>
        </w:rPr>
      </w:pPr>
      <w:ins w:id="419"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"_Toc450222031"</w:instrText>
        </w:r>
        <w:r w:rsidRPr="00B52664">
          <w:rPr>
            <w:rStyle w:val="Hyperlink"/>
            <w:noProof/>
          </w:rPr>
          <w:instrText xml:space="preserve"> </w:instrText>
        </w:r>
        <w:r w:rsidRPr="00B52664">
          <w:rPr>
            <w:rStyle w:val="Hyperlink"/>
            <w:noProof/>
          </w:rPr>
          <w:fldChar w:fldCharType="separate"/>
        </w:r>
        <w:r w:rsidRPr="00B52664">
          <w:rPr>
            <w:rStyle w:val="Hyperlink"/>
            <w:noProof/>
          </w:rPr>
          <w:t>7.1 Importing files</w:t>
        </w:r>
        <w:r>
          <w:rPr>
            <w:noProof/>
            <w:webHidden/>
          </w:rPr>
          <w:tab/>
        </w:r>
        <w:r>
          <w:rPr>
            <w:noProof/>
            <w:webHidden/>
          </w:rPr>
          <w:fldChar w:fldCharType="begin"/>
        </w:r>
        <w:r>
          <w:rPr>
            <w:noProof/>
            <w:webHidden/>
          </w:rPr>
          <w:instrText xml:space="preserve"> PAGEREF _Toc450222031 \h </w:instrText>
        </w:r>
      </w:ins>
      <w:r>
        <w:rPr>
          <w:noProof/>
          <w:webHidden/>
        </w:rPr>
      </w:r>
      <w:r>
        <w:rPr>
          <w:noProof/>
          <w:webHidden/>
        </w:rPr>
        <w:fldChar w:fldCharType="separate"/>
      </w:r>
      <w:ins w:id="420" w:author="Christoph Kern" w:date="2016-05-05T14:30:00Z">
        <w:r>
          <w:rPr>
            <w:noProof/>
            <w:webHidden/>
          </w:rPr>
          <w:t>67</w:t>
        </w:r>
        <w:r>
          <w:rPr>
            <w:noProof/>
            <w:webHidden/>
          </w:rPr>
          <w:fldChar w:fldCharType="end"/>
        </w:r>
        <w:r w:rsidRPr="00B52664">
          <w:rPr>
            <w:rStyle w:val="Hyperlink"/>
            <w:noProof/>
          </w:rPr>
          <w:fldChar w:fldCharType="end"/>
        </w:r>
      </w:ins>
    </w:p>
    <w:p w:rsidR="00EF7115" w:rsidRDefault="00EF7115">
      <w:pPr>
        <w:pStyle w:val="TOC2"/>
        <w:tabs>
          <w:tab w:val="right" w:leader="dot" w:pos="9062"/>
        </w:tabs>
        <w:rPr>
          <w:ins w:id="421" w:author="Christoph Kern" w:date="2016-05-05T14:30:00Z"/>
          <w:rFonts w:asciiTheme="minorHAnsi" w:eastAsiaTheme="minorEastAsia" w:hAnsiTheme="minorHAnsi" w:cstheme="minorBidi"/>
          <w:smallCaps w:val="0"/>
          <w:noProof/>
          <w:sz w:val="22"/>
          <w:szCs w:val="22"/>
          <w:lang w:val="en-US"/>
        </w:rPr>
      </w:pPr>
      <w:ins w:id="422"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"_Toc450222032"</w:instrText>
        </w:r>
        <w:r w:rsidRPr="00B52664">
          <w:rPr>
            <w:rStyle w:val="Hyperlink"/>
            <w:noProof/>
          </w:rPr>
          <w:instrText xml:space="preserve"> </w:instrText>
        </w:r>
        <w:r w:rsidRPr="00B52664">
          <w:rPr>
            <w:rStyle w:val="Hyperlink"/>
            <w:noProof/>
          </w:rPr>
          <w:fldChar w:fldCharType="separate"/>
        </w:r>
        <w:r w:rsidRPr="00B52664">
          <w:rPr>
            <w:rStyle w:val="Hyperlink"/>
            <w:noProof/>
          </w:rPr>
          <w:t>7.2 Exporting files</w:t>
        </w:r>
        <w:r>
          <w:rPr>
            <w:noProof/>
            <w:webHidden/>
          </w:rPr>
          <w:tab/>
        </w:r>
        <w:r>
          <w:rPr>
            <w:noProof/>
            <w:webHidden/>
          </w:rPr>
          <w:fldChar w:fldCharType="begin"/>
        </w:r>
        <w:r>
          <w:rPr>
            <w:noProof/>
            <w:webHidden/>
          </w:rPr>
          <w:instrText xml:space="preserve"> PAGEREF _Toc450222032 \h </w:instrText>
        </w:r>
      </w:ins>
      <w:r>
        <w:rPr>
          <w:noProof/>
          <w:webHidden/>
        </w:rPr>
      </w:r>
      <w:r>
        <w:rPr>
          <w:noProof/>
          <w:webHidden/>
        </w:rPr>
        <w:fldChar w:fldCharType="separate"/>
      </w:r>
      <w:ins w:id="423" w:author="Christoph Kern" w:date="2016-05-05T14:30:00Z">
        <w:r>
          <w:rPr>
            <w:noProof/>
            <w:webHidden/>
          </w:rPr>
          <w:t>68</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424" w:author="Christoph Kern" w:date="2016-05-05T14:30:00Z"/>
          <w:rFonts w:asciiTheme="minorHAnsi" w:eastAsiaTheme="minorEastAsia" w:hAnsiTheme="minorHAnsi" w:cstheme="minorBidi"/>
          <w:i w:val="0"/>
          <w:iCs w:val="0"/>
          <w:noProof/>
          <w:sz w:val="22"/>
          <w:szCs w:val="22"/>
          <w:lang w:val="en-US"/>
        </w:rPr>
      </w:pPr>
      <w:ins w:id="425"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"_Toc450222033"</w:instrText>
        </w:r>
        <w:r w:rsidRPr="00B52664">
          <w:rPr>
            <w:rStyle w:val="Hyperlink"/>
            <w:noProof/>
          </w:rPr>
          <w:instrText xml:space="preserve"> </w:instrText>
        </w:r>
        <w:r w:rsidRPr="00B52664">
          <w:rPr>
            <w:rStyle w:val="Hyperlink"/>
            <w:noProof/>
          </w:rPr>
          <w:fldChar w:fldCharType="separate"/>
        </w:r>
        <w:r w:rsidRPr="00B52664">
          <w:rPr>
            <w:rStyle w:val="Hyperlink"/>
            <w:noProof/>
          </w:rPr>
          <w:t>7.2.1 Exporting spectra</w:t>
        </w:r>
        <w:r>
          <w:rPr>
            <w:noProof/>
            <w:webHidden/>
          </w:rPr>
          <w:tab/>
        </w:r>
        <w:r>
          <w:rPr>
            <w:noProof/>
            <w:webHidden/>
          </w:rPr>
          <w:fldChar w:fldCharType="begin"/>
        </w:r>
        <w:r>
          <w:rPr>
            <w:noProof/>
            <w:webHidden/>
          </w:rPr>
          <w:instrText xml:space="preserve"> PAGEREF _Toc450222033 \h </w:instrText>
        </w:r>
      </w:ins>
      <w:r>
        <w:rPr>
          <w:noProof/>
          <w:webHidden/>
        </w:rPr>
      </w:r>
      <w:r>
        <w:rPr>
          <w:noProof/>
          <w:webHidden/>
        </w:rPr>
        <w:fldChar w:fldCharType="separate"/>
      </w:r>
      <w:ins w:id="426" w:author="Christoph Kern" w:date="2016-05-05T14:30:00Z">
        <w:r>
          <w:rPr>
            <w:noProof/>
            <w:webHidden/>
          </w:rPr>
          <w:t>68</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427" w:author="Christoph Kern" w:date="2016-05-05T14:30:00Z"/>
          <w:rFonts w:asciiTheme="minorHAnsi" w:eastAsiaTheme="minorEastAsia" w:hAnsiTheme="minorHAnsi" w:cstheme="minorBidi"/>
          <w:i w:val="0"/>
          <w:iCs w:val="0"/>
          <w:noProof/>
          <w:sz w:val="22"/>
          <w:szCs w:val="22"/>
          <w:lang w:val="en-US"/>
        </w:rPr>
      </w:pPr>
      <w:ins w:id="428"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"_Toc450222034"</w:instrText>
        </w:r>
        <w:r w:rsidRPr="00B52664">
          <w:rPr>
            <w:rStyle w:val="Hyperlink"/>
            <w:noProof/>
          </w:rPr>
          <w:instrText xml:space="preserve"> </w:instrText>
        </w:r>
        <w:r w:rsidRPr="00B52664">
          <w:rPr>
            <w:rStyle w:val="Hyperlink"/>
            <w:noProof/>
          </w:rPr>
          <w:fldChar w:fldCharType="separate"/>
        </w:r>
        <w:r w:rsidRPr="00B52664">
          <w:rPr>
            <w:rStyle w:val="Hyperlink"/>
            <w:noProof/>
          </w:rPr>
          <w:t>5.2.2 Exporting Evaluation logs</w:t>
        </w:r>
        <w:r>
          <w:rPr>
            <w:noProof/>
            <w:webHidden/>
          </w:rPr>
          <w:tab/>
        </w:r>
        <w:r>
          <w:rPr>
            <w:noProof/>
            <w:webHidden/>
          </w:rPr>
          <w:fldChar w:fldCharType="begin"/>
        </w:r>
        <w:r>
          <w:rPr>
            <w:noProof/>
            <w:webHidden/>
          </w:rPr>
          <w:instrText xml:space="preserve"> PAGEREF _Toc450222034 \h </w:instrText>
        </w:r>
      </w:ins>
      <w:r>
        <w:rPr>
          <w:noProof/>
          <w:webHidden/>
        </w:rPr>
      </w:r>
      <w:r>
        <w:rPr>
          <w:noProof/>
          <w:webHidden/>
        </w:rPr>
        <w:fldChar w:fldCharType="separate"/>
      </w:r>
      <w:ins w:id="429" w:author="Christoph Kern" w:date="2016-05-05T14:30:00Z">
        <w:r>
          <w:rPr>
            <w:noProof/>
            <w:webHidden/>
          </w:rPr>
          <w:t>69</w:t>
        </w:r>
        <w:r>
          <w:rPr>
            <w:noProof/>
            <w:webHidden/>
          </w:rPr>
          <w:fldChar w:fldCharType="end"/>
        </w:r>
        <w:r w:rsidRPr="00B52664">
          <w:rPr>
            <w:rStyle w:val="Hyperlink"/>
            <w:noProof/>
          </w:rPr>
          <w:fldChar w:fldCharType="end"/>
        </w:r>
      </w:ins>
    </w:p>
    <w:p w:rsidR="00EF7115" w:rsidRDefault="00EF7115">
      <w:pPr>
        <w:pStyle w:val="TOC2"/>
        <w:tabs>
          <w:tab w:val="right" w:leader="dot" w:pos="9062"/>
        </w:tabs>
        <w:rPr>
          <w:ins w:id="430" w:author="Christoph Kern" w:date="2016-05-05T14:30:00Z"/>
          <w:rFonts w:asciiTheme="minorHAnsi" w:eastAsiaTheme="minorEastAsia" w:hAnsiTheme="minorHAnsi" w:cstheme="minorBidi"/>
          <w:smallCaps w:val="0"/>
          <w:noProof/>
          <w:sz w:val="22"/>
          <w:szCs w:val="22"/>
          <w:lang w:val="en-US"/>
        </w:rPr>
      </w:pPr>
      <w:ins w:id="431"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"_Toc450222035"</w:instrText>
        </w:r>
        <w:r w:rsidRPr="00B52664">
          <w:rPr>
            <w:rStyle w:val="Hyperlink"/>
            <w:noProof/>
          </w:rPr>
          <w:instrText xml:space="preserve"> </w:instrText>
        </w:r>
        <w:r w:rsidRPr="00B52664">
          <w:rPr>
            <w:rStyle w:val="Hyperlink"/>
            <w:noProof/>
          </w:rPr>
          <w:fldChar w:fldCharType="separate"/>
        </w:r>
        <w:r w:rsidRPr="00B52664">
          <w:rPr>
            <w:rStyle w:val="Hyperlink"/>
            <w:noProof/>
          </w:rPr>
          <w:t>5.3 Checking pak-files</w:t>
        </w:r>
        <w:r>
          <w:rPr>
            <w:noProof/>
            <w:webHidden/>
          </w:rPr>
          <w:tab/>
        </w:r>
        <w:r>
          <w:rPr>
            <w:noProof/>
            <w:webHidden/>
          </w:rPr>
          <w:fldChar w:fldCharType="begin"/>
        </w:r>
        <w:r>
          <w:rPr>
            <w:noProof/>
            <w:webHidden/>
          </w:rPr>
          <w:instrText xml:space="preserve"> PAGEREF _Toc450222035 \h </w:instrText>
        </w:r>
      </w:ins>
      <w:r>
        <w:rPr>
          <w:noProof/>
          <w:webHidden/>
        </w:rPr>
      </w:r>
      <w:r>
        <w:rPr>
          <w:noProof/>
          <w:webHidden/>
        </w:rPr>
        <w:fldChar w:fldCharType="separate"/>
      </w:r>
      <w:ins w:id="432" w:author="Christoph Kern" w:date="2016-05-05T14:30:00Z">
        <w:r>
          <w:rPr>
            <w:noProof/>
            <w:webHidden/>
          </w:rPr>
          <w:t>70</w:t>
        </w:r>
        <w:r>
          <w:rPr>
            <w:noProof/>
            <w:webHidden/>
          </w:rPr>
          <w:fldChar w:fldCharType="end"/>
        </w:r>
        <w:r w:rsidRPr="00B52664">
          <w:rPr>
            <w:rStyle w:val="Hyperlink"/>
            <w:noProof/>
          </w:rPr>
          <w:fldChar w:fldCharType="end"/>
        </w:r>
      </w:ins>
    </w:p>
    <w:p w:rsidR="00EF7115" w:rsidRDefault="00EF7115">
      <w:pPr>
        <w:pStyle w:val="TOC2"/>
        <w:tabs>
          <w:tab w:val="right" w:leader="dot" w:pos="9062"/>
        </w:tabs>
        <w:rPr>
          <w:ins w:id="433" w:author="Christoph Kern" w:date="2016-05-05T14:30:00Z"/>
          <w:rFonts w:asciiTheme="minorHAnsi" w:eastAsiaTheme="minorEastAsia" w:hAnsiTheme="minorHAnsi" w:cstheme="minorBidi"/>
          <w:smallCaps w:val="0"/>
          <w:noProof/>
          <w:sz w:val="22"/>
          <w:szCs w:val="22"/>
          <w:lang w:val="en-US"/>
        </w:rPr>
      </w:pPr>
      <w:ins w:id="434"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"_Toc450222036"</w:instrText>
        </w:r>
        <w:r w:rsidRPr="00B52664">
          <w:rPr>
            <w:rStyle w:val="Hyperlink"/>
            <w:noProof/>
          </w:rPr>
          <w:instrText xml:space="preserve"> </w:instrText>
        </w:r>
        <w:r w:rsidRPr="00B52664">
          <w:rPr>
            <w:rStyle w:val="Hyperlink"/>
            <w:noProof/>
          </w:rPr>
          <w:fldChar w:fldCharType="separate"/>
        </w:r>
        <w:r w:rsidRPr="00B52664">
          <w:rPr>
            <w:rStyle w:val="Hyperlink"/>
            <w:noProof/>
          </w:rPr>
          <w:t>5.4 Merging/Splitting pak-files</w:t>
        </w:r>
        <w:r>
          <w:rPr>
            <w:noProof/>
            <w:webHidden/>
          </w:rPr>
          <w:tab/>
        </w:r>
        <w:r>
          <w:rPr>
            <w:noProof/>
            <w:webHidden/>
          </w:rPr>
          <w:fldChar w:fldCharType="begin"/>
        </w:r>
        <w:r>
          <w:rPr>
            <w:noProof/>
            <w:webHidden/>
          </w:rPr>
          <w:instrText xml:space="preserve"> PAGEREF _Toc450222036 \h </w:instrText>
        </w:r>
      </w:ins>
      <w:r>
        <w:rPr>
          <w:noProof/>
          <w:webHidden/>
        </w:rPr>
      </w:r>
      <w:r>
        <w:rPr>
          <w:noProof/>
          <w:webHidden/>
        </w:rPr>
        <w:fldChar w:fldCharType="separate"/>
      </w:r>
      <w:ins w:id="435" w:author="Christoph Kern" w:date="2016-05-05T14:30:00Z">
        <w:r>
          <w:rPr>
            <w:noProof/>
            <w:webHidden/>
          </w:rPr>
          <w:t>70</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436" w:author="Christoph Kern" w:date="2016-05-05T14:30:00Z"/>
          <w:rFonts w:asciiTheme="minorHAnsi" w:eastAsiaTheme="minorEastAsia" w:hAnsiTheme="minorHAnsi" w:cstheme="minorBidi"/>
          <w:i w:val="0"/>
          <w:iCs w:val="0"/>
          <w:noProof/>
          <w:sz w:val="22"/>
          <w:szCs w:val="22"/>
          <w:lang w:val="en-US"/>
        </w:rPr>
      </w:pPr>
      <w:ins w:id="437"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"_Toc450222037"</w:instrText>
        </w:r>
        <w:r w:rsidRPr="00B52664">
          <w:rPr>
            <w:rStyle w:val="Hyperlink"/>
            <w:noProof/>
          </w:rPr>
          <w:instrText xml:space="preserve"> </w:instrText>
        </w:r>
        <w:r w:rsidRPr="00B52664">
          <w:rPr>
            <w:rStyle w:val="Hyperlink"/>
            <w:noProof/>
          </w:rPr>
          <w:fldChar w:fldCharType="separate"/>
        </w:r>
        <w:r w:rsidRPr="00B52664">
          <w:rPr>
            <w:rStyle w:val="Hyperlink"/>
            <w:noProof/>
          </w:rPr>
          <w:t>5.4.1 Splitting pak-files into scans</w:t>
        </w:r>
        <w:r>
          <w:rPr>
            <w:noProof/>
            <w:webHidden/>
          </w:rPr>
          <w:tab/>
        </w:r>
        <w:r>
          <w:rPr>
            <w:noProof/>
            <w:webHidden/>
          </w:rPr>
          <w:fldChar w:fldCharType="begin"/>
        </w:r>
        <w:r>
          <w:rPr>
            <w:noProof/>
            <w:webHidden/>
          </w:rPr>
          <w:instrText xml:space="preserve"> PAGEREF _Toc450222037 \h </w:instrText>
        </w:r>
      </w:ins>
      <w:r>
        <w:rPr>
          <w:noProof/>
          <w:webHidden/>
        </w:rPr>
      </w:r>
      <w:r>
        <w:rPr>
          <w:noProof/>
          <w:webHidden/>
        </w:rPr>
        <w:fldChar w:fldCharType="separate"/>
      </w:r>
      <w:ins w:id="438" w:author="Christoph Kern" w:date="2016-05-05T14:30:00Z">
        <w:r>
          <w:rPr>
            <w:noProof/>
            <w:webHidden/>
          </w:rPr>
          <w:t>70</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439" w:author="Christoph Kern" w:date="2016-05-05T14:30:00Z"/>
          <w:rFonts w:asciiTheme="minorHAnsi" w:eastAsiaTheme="minorEastAsia" w:hAnsiTheme="minorHAnsi" w:cstheme="minorBidi"/>
          <w:i w:val="0"/>
          <w:iCs w:val="0"/>
          <w:noProof/>
          <w:sz w:val="22"/>
          <w:szCs w:val="22"/>
          <w:lang w:val="en-US"/>
        </w:rPr>
      </w:pPr>
      <w:ins w:id="440"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"_Toc450222038"</w:instrText>
        </w:r>
        <w:r w:rsidRPr="00B52664">
          <w:rPr>
            <w:rStyle w:val="Hyperlink"/>
            <w:noProof/>
          </w:rPr>
          <w:instrText xml:space="preserve"> </w:instrText>
        </w:r>
        <w:r w:rsidRPr="00B52664">
          <w:rPr>
            <w:rStyle w:val="Hyperlink"/>
            <w:noProof/>
          </w:rPr>
          <w:fldChar w:fldCharType="separate"/>
        </w:r>
        <w:r w:rsidRPr="00B52664">
          <w:rPr>
            <w:rStyle w:val="Hyperlink"/>
            <w:noProof/>
          </w:rPr>
          <w:t>5.4.2 Merging pak-files</w:t>
        </w:r>
        <w:r>
          <w:rPr>
            <w:noProof/>
            <w:webHidden/>
          </w:rPr>
          <w:tab/>
        </w:r>
        <w:r>
          <w:rPr>
            <w:noProof/>
            <w:webHidden/>
          </w:rPr>
          <w:fldChar w:fldCharType="begin"/>
        </w:r>
        <w:r>
          <w:rPr>
            <w:noProof/>
            <w:webHidden/>
          </w:rPr>
          <w:instrText xml:space="preserve"> PAGEREF _Toc450222038 \h </w:instrText>
        </w:r>
      </w:ins>
      <w:r>
        <w:rPr>
          <w:noProof/>
          <w:webHidden/>
        </w:rPr>
      </w:r>
      <w:r>
        <w:rPr>
          <w:noProof/>
          <w:webHidden/>
        </w:rPr>
        <w:fldChar w:fldCharType="separate"/>
      </w:r>
      <w:ins w:id="441" w:author="Christoph Kern" w:date="2016-05-05T14:30:00Z">
        <w:r>
          <w:rPr>
            <w:noProof/>
            <w:webHidden/>
          </w:rPr>
          <w:t>71</w:t>
        </w:r>
        <w:r>
          <w:rPr>
            <w:noProof/>
            <w:webHidden/>
          </w:rPr>
          <w:fldChar w:fldCharType="end"/>
        </w:r>
        <w:r w:rsidRPr="00B52664">
          <w:rPr>
            <w:rStyle w:val="Hyperlink"/>
            <w:noProof/>
          </w:rPr>
          <w:fldChar w:fldCharType="end"/>
        </w:r>
      </w:ins>
    </w:p>
    <w:p w:rsidR="00EF7115" w:rsidRDefault="00EF7115">
      <w:pPr>
        <w:pStyle w:val="TOC1"/>
        <w:tabs>
          <w:tab w:val="right" w:leader="dot" w:pos="9062"/>
        </w:tabs>
        <w:rPr>
          <w:ins w:id="442" w:author="Christoph Kern" w:date="2016-05-05T14:30:00Z"/>
          <w:rFonts w:asciiTheme="minorHAnsi" w:eastAsiaTheme="minorEastAsia" w:hAnsiTheme="minorHAnsi" w:cstheme="minorBidi"/>
          <w:b w:val="0"/>
          <w:bCs w:val="0"/>
          <w:caps w:val="0"/>
          <w:noProof/>
          <w:sz w:val="22"/>
          <w:szCs w:val="22"/>
          <w:lang w:val="en-US"/>
        </w:rPr>
      </w:pPr>
      <w:ins w:id="443"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"_Toc450222039"</w:instrText>
        </w:r>
        <w:r w:rsidRPr="00B52664">
          <w:rPr>
            <w:rStyle w:val="Hyperlink"/>
            <w:noProof/>
          </w:rPr>
          <w:instrText xml:space="preserve"> </w:instrText>
        </w:r>
        <w:r w:rsidRPr="00B52664">
          <w:rPr>
            <w:rStyle w:val="Hyperlink"/>
            <w:noProof/>
          </w:rPr>
          <w:fldChar w:fldCharType="separate"/>
        </w:r>
        <w:r w:rsidRPr="00B52664">
          <w:rPr>
            <w:rStyle w:val="Hyperlink"/>
            <w:noProof/>
          </w:rPr>
          <w:t>8 Upgrading and Troubleshooting the MOXA</w:t>
        </w:r>
        <w:r>
          <w:rPr>
            <w:noProof/>
            <w:webHidden/>
          </w:rPr>
          <w:tab/>
        </w:r>
        <w:r>
          <w:rPr>
            <w:noProof/>
            <w:webHidden/>
          </w:rPr>
          <w:fldChar w:fldCharType="begin"/>
        </w:r>
        <w:r>
          <w:rPr>
            <w:noProof/>
            <w:webHidden/>
          </w:rPr>
          <w:instrText xml:space="preserve"> PAGEREF _Toc450222039 \h </w:instrText>
        </w:r>
      </w:ins>
      <w:r>
        <w:rPr>
          <w:noProof/>
          <w:webHidden/>
        </w:rPr>
      </w:r>
      <w:r>
        <w:rPr>
          <w:noProof/>
          <w:webHidden/>
        </w:rPr>
        <w:fldChar w:fldCharType="separate"/>
      </w:r>
      <w:ins w:id="444" w:author="Christoph Kern" w:date="2016-05-05T14:30:00Z">
        <w:r>
          <w:rPr>
            <w:noProof/>
            <w:webHidden/>
          </w:rPr>
          <w:t>73</w:t>
        </w:r>
        <w:r>
          <w:rPr>
            <w:noProof/>
            <w:webHidden/>
          </w:rPr>
          <w:fldChar w:fldCharType="end"/>
        </w:r>
        <w:r w:rsidRPr="00B52664">
          <w:rPr>
            <w:rStyle w:val="Hyperlink"/>
            <w:noProof/>
          </w:rPr>
          <w:fldChar w:fldCharType="end"/>
        </w:r>
      </w:ins>
    </w:p>
    <w:p w:rsidR="00EF7115" w:rsidRDefault="00EF7115">
      <w:pPr>
        <w:pStyle w:val="TOC2"/>
        <w:tabs>
          <w:tab w:val="right" w:leader="dot" w:pos="9062"/>
        </w:tabs>
        <w:rPr>
          <w:ins w:id="445" w:author="Christoph Kern" w:date="2016-05-05T14:30:00Z"/>
          <w:rFonts w:asciiTheme="minorHAnsi" w:eastAsiaTheme="minorEastAsia" w:hAnsiTheme="minorHAnsi" w:cstheme="minorBidi"/>
          <w:smallCaps w:val="0"/>
          <w:noProof/>
          <w:sz w:val="22"/>
          <w:szCs w:val="22"/>
          <w:lang w:val="en-US"/>
        </w:rPr>
      </w:pPr>
      <w:ins w:id="446"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"_Toc450222040"</w:instrText>
        </w:r>
        <w:r w:rsidRPr="00B52664">
          <w:rPr>
            <w:rStyle w:val="Hyperlink"/>
            <w:noProof/>
          </w:rPr>
          <w:instrText xml:space="preserve"> </w:instrText>
        </w:r>
        <w:r w:rsidRPr="00B52664">
          <w:rPr>
            <w:rStyle w:val="Hyperlink"/>
            <w:noProof/>
          </w:rPr>
          <w:fldChar w:fldCharType="separate"/>
        </w:r>
        <w:r w:rsidRPr="00B52664">
          <w:rPr>
            <w:rStyle w:val="Hyperlink"/>
            <w:noProof/>
            <w:lang w:val="en-US"/>
          </w:rPr>
          <w:t>8.1 Upgrading kongo</w:t>
        </w:r>
        <w:r>
          <w:rPr>
            <w:noProof/>
            <w:webHidden/>
          </w:rPr>
          <w:tab/>
        </w:r>
        <w:r>
          <w:rPr>
            <w:noProof/>
            <w:webHidden/>
          </w:rPr>
          <w:fldChar w:fldCharType="begin"/>
        </w:r>
        <w:r>
          <w:rPr>
            <w:noProof/>
            <w:webHidden/>
          </w:rPr>
          <w:instrText xml:space="preserve"> PAGEREF _Toc450222040 \h </w:instrText>
        </w:r>
      </w:ins>
      <w:r>
        <w:rPr>
          <w:noProof/>
          <w:webHidden/>
        </w:rPr>
      </w:r>
      <w:r>
        <w:rPr>
          <w:noProof/>
          <w:webHidden/>
        </w:rPr>
        <w:fldChar w:fldCharType="separate"/>
      </w:r>
      <w:ins w:id="447" w:author="Christoph Kern" w:date="2016-05-05T14:30:00Z">
        <w:r>
          <w:rPr>
            <w:noProof/>
            <w:webHidden/>
          </w:rPr>
          <w:t>73</w:t>
        </w:r>
        <w:r>
          <w:rPr>
            <w:noProof/>
            <w:webHidden/>
          </w:rPr>
          <w:fldChar w:fldCharType="end"/>
        </w:r>
        <w:r w:rsidRPr="00B52664">
          <w:rPr>
            <w:rStyle w:val="Hyperlink"/>
            <w:noProof/>
          </w:rPr>
          <w:fldChar w:fldCharType="end"/>
        </w:r>
      </w:ins>
    </w:p>
    <w:p w:rsidR="00EF7115" w:rsidRDefault="00EF7115">
      <w:pPr>
        <w:pStyle w:val="TOC2"/>
        <w:tabs>
          <w:tab w:val="right" w:leader="dot" w:pos="9062"/>
        </w:tabs>
        <w:rPr>
          <w:ins w:id="448" w:author="Christoph Kern" w:date="2016-05-05T14:30:00Z"/>
          <w:rFonts w:asciiTheme="minorHAnsi" w:eastAsiaTheme="minorEastAsia" w:hAnsiTheme="minorHAnsi" w:cstheme="minorBidi"/>
          <w:smallCaps w:val="0"/>
          <w:noProof/>
          <w:sz w:val="22"/>
          <w:szCs w:val="22"/>
          <w:lang w:val="en-US"/>
        </w:rPr>
      </w:pPr>
      <w:ins w:id="449"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"_Toc450222041"</w:instrText>
        </w:r>
        <w:r w:rsidRPr="00B52664">
          <w:rPr>
            <w:rStyle w:val="Hyperlink"/>
            <w:noProof/>
          </w:rPr>
          <w:instrText xml:space="preserve"> </w:instrText>
        </w:r>
        <w:r w:rsidRPr="00B52664">
          <w:rPr>
            <w:rStyle w:val="Hyperlink"/>
            <w:noProof/>
          </w:rPr>
          <w:fldChar w:fldCharType="separate"/>
        </w:r>
        <w:r w:rsidRPr="00B52664">
          <w:rPr>
            <w:rStyle w:val="Hyperlink"/>
            <w:noProof/>
          </w:rPr>
          <w:t>8.2 Installation of NOVAC program (kongo) on a newly formatted MOXA computer.</w:t>
        </w:r>
        <w:r>
          <w:rPr>
            <w:noProof/>
            <w:webHidden/>
          </w:rPr>
          <w:tab/>
        </w:r>
        <w:r>
          <w:rPr>
            <w:noProof/>
            <w:webHidden/>
          </w:rPr>
          <w:fldChar w:fldCharType="begin"/>
        </w:r>
        <w:r>
          <w:rPr>
            <w:noProof/>
            <w:webHidden/>
          </w:rPr>
          <w:instrText xml:space="preserve"> PAGEREF _Toc450222041 \h </w:instrText>
        </w:r>
      </w:ins>
      <w:r>
        <w:rPr>
          <w:noProof/>
          <w:webHidden/>
        </w:rPr>
      </w:r>
      <w:r>
        <w:rPr>
          <w:noProof/>
          <w:webHidden/>
        </w:rPr>
        <w:fldChar w:fldCharType="separate"/>
      </w:r>
      <w:ins w:id="450" w:author="Christoph Kern" w:date="2016-05-05T14:30:00Z">
        <w:r>
          <w:rPr>
            <w:noProof/>
            <w:webHidden/>
          </w:rPr>
          <w:t>73</w:t>
        </w:r>
        <w:r>
          <w:rPr>
            <w:noProof/>
            <w:webHidden/>
          </w:rPr>
          <w:fldChar w:fldCharType="end"/>
        </w:r>
        <w:r w:rsidRPr="00B52664">
          <w:rPr>
            <w:rStyle w:val="Hyperlink"/>
            <w:noProof/>
          </w:rPr>
          <w:fldChar w:fldCharType="end"/>
        </w:r>
      </w:ins>
    </w:p>
    <w:p w:rsidR="00EF7115" w:rsidRDefault="00EF7115">
      <w:pPr>
        <w:pStyle w:val="TOC2"/>
        <w:tabs>
          <w:tab w:val="right" w:leader="dot" w:pos="9062"/>
        </w:tabs>
        <w:rPr>
          <w:ins w:id="451" w:author="Christoph Kern" w:date="2016-05-05T14:30:00Z"/>
          <w:rFonts w:asciiTheme="minorHAnsi" w:eastAsiaTheme="minorEastAsia" w:hAnsiTheme="minorHAnsi" w:cstheme="minorBidi"/>
          <w:smallCaps w:val="0"/>
          <w:noProof/>
          <w:sz w:val="22"/>
          <w:szCs w:val="22"/>
          <w:lang w:val="en-US"/>
        </w:rPr>
      </w:pPr>
      <w:ins w:id="452"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"_Toc450222042"</w:instrText>
        </w:r>
        <w:r w:rsidRPr="00B52664">
          <w:rPr>
            <w:rStyle w:val="Hyperlink"/>
            <w:noProof/>
          </w:rPr>
          <w:instrText xml:space="preserve"> </w:instrText>
        </w:r>
        <w:r w:rsidRPr="00B52664">
          <w:rPr>
            <w:rStyle w:val="Hyperlink"/>
            <w:noProof/>
          </w:rPr>
          <w:fldChar w:fldCharType="separate"/>
        </w:r>
        <w:r w:rsidRPr="00B52664">
          <w:rPr>
            <w:rStyle w:val="Hyperlink"/>
            <w:noProof/>
          </w:rPr>
          <w:t>8.3. Formatting the MOXA to the factory settings</w:t>
        </w:r>
        <w:r>
          <w:rPr>
            <w:noProof/>
            <w:webHidden/>
          </w:rPr>
          <w:tab/>
        </w:r>
        <w:r>
          <w:rPr>
            <w:noProof/>
            <w:webHidden/>
          </w:rPr>
          <w:fldChar w:fldCharType="begin"/>
        </w:r>
        <w:r>
          <w:rPr>
            <w:noProof/>
            <w:webHidden/>
          </w:rPr>
          <w:instrText xml:space="preserve"> PAGEREF _Toc450222042 \h </w:instrText>
        </w:r>
      </w:ins>
      <w:r>
        <w:rPr>
          <w:noProof/>
          <w:webHidden/>
        </w:rPr>
      </w:r>
      <w:r>
        <w:rPr>
          <w:noProof/>
          <w:webHidden/>
        </w:rPr>
        <w:fldChar w:fldCharType="separate"/>
      </w:r>
      <w:ins w:id="453" w:author="Christoph Kern" w:date="2016-05-05T14:30:00Z">
        <w:r>
          <w:rPr>
            <w:noProof/>
            <w:webHidden/>
          </w:rPr>
          <w:t>75</w:t>
        </w:r>
        <w:r>
          <w:rPr>
            <w:noProof/>
            <w:webHidden/>
          </w:rPr>
          <w:fldChar w:fldCharType="end"/>
        </w:r>
        <w:r w:rsidRPr="00B52664">
          <w:rPr>
            <w:rStyle w:val="Hyperlink"/>
            <w:noProof/>
          </w:rPr>
          <w:fldChar w:fldCharType="end"/>
        </w:r>
      </w:ins>
    </w:p>
    <w:p w:rsidR="00EF7115" w:rsidRDefault="00EF7115">
      <w:pPr>
        <w:pStyle w:val="TOC1"/>
        <w:tabs>
          <w:tab w:val="right" w:leader="dot" w:pos="9062"/>
        </w:tabs>
        <w:rPr>
          <w:ins w:id="454" w:author="Christoph Kern" w:date="2016-05-05T14:30:00Z"/>
          <w:rFonts w:asciiTheme="minorHAnsi" w:eastAsiaTheme="minorEastAsia" w:hAnsiTheme="minorHAnsi" w:cstheme="minorBidi"/>
          <w:b w:val="0"/>
          <w:bCs w:val="0"/>
          <w:caps w:val="0"/>
          <w:noProof/>
          <w:sz w:val="22"/>
          <w:szCs w:val="22"/>
          <w:lang w:val="en-US"/>
        </w:rPr>
      </w:pPr>
      <w:ins w:id="455"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"_Toc450222043"</w:instrText>
        </w:r>
        <w:r w:rsidRPr="00B52664">
          <w:rPr>
            <w:rStyle w:val="Hyperlink"/>
            <w:noProof/>
          </w:rPr>
          <w:instrText xml:space="preserve"> </w:instrText>
        </w:r>
        <w:r w:rsidRPr="00B52664">
          <w:rPr>
            <w:rStyle w:val="Hyperlink"/>
            <w:noProof/>
          </w:rPr>
          <w:fldChar w:fldCharType="separate"/>
        </w:r>
        <w:r w:rsidRPr="00B52664">
          <w:rPr>
            <w:rStyle w:val="Hyperlink"/>
            <w:noProof/>
          </w:rPr>
          <w:t>Appendix A: Previous versions of the NOVAC instrument</w:t>
        </w:r>
        <w:r>
          <w:rPr>
            <w:noProof/>
            <w:webHidden/>
          </w:rPr>
          <w:tab/>
        </w:r>
        <w:r>
          <w:rPr>
            <w:noProof/>
            <w:webHidden/>
          </w:rPr>
          <w:fldChar w:fldCharType="begin"/>
        </w:r>
        <w:r>
          <w:rPr>
            <w:noProof/>
            <w:webHidden/>
          </w:rPr>
          <w:instrText xml:space="preserve"> PAGEREF _Toc450222043 \h </w:instrText>
        </w:r>
      </w:ins>
      <w:r>
        <w:rPr>
          <w:noProof/>
          <w:webHidden/>
        </w:rPr>
      </w:r>
      <w:r>
        <w:rPr>
          <w:noProof/>
          <w:webHidden/>
        </w:rPr>
        <w:fldChar w:fldCharType="separate"/>
      </w:r>
      <w:ins w:id="456" w:author="Christoph Kern" w:date="2016-05-05T14:30:00Z">
        <w:r>
          <w:rPr>
            <w:noProof/>
            <w:webHidden/>
          </w:rPr>
          <w:t>77</w:t>
        </w:r>
        <w:r>
          <w:rPr>
            <w:noProof/>
            <w:webHidden/>
          </w:rPr>
          <w:fldChar w:fldCharType="end"/>
        </w:r>
        <w:r w:rsidRPr="00B52664">
          <w:rPr>
            <w:rStyle w:val="Hyperlink"/>
            <w:noProof/>
          </w:rPr>
          <w:fldChar w:fldCharType="end"/>
        </w:r>
      </w:ins>
    </w:p>
    <w:p w:rsidR="00EF7115" w:rsidRDefault="00EF7115">
      <w:pPr>
        <w:pStyle w:val="TOC2"/>
        <w:tabs>
          <w:tab w:val="right" w:leader="dot" w:pos="9062"/>
        </w:tabs>
        <w:rPr>
          <w:ins w:id="457" w:author="Christoph Kern" w:date="2016-05-05T14:30:00Z"/>
          <w:rFonts w:asciiTheme="minorHAnsi" w:eastAsiaTheme="minorEastAsia" w:hAnsiTheme="minorHAnsi" w:cstheme="minorBidi"/>
          <w:smallCaps w:val="0"/>
          <w:noProof/>
          <w:sz w:val="22"/>
          <w:szCs w:val="22"/>
          <w:lang w:val="en-US"/>
        </w:rPr>
      </w:pPr>
      <w:ins w:id="458"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"_Toc450222044"</w:instrText>
        </w:r>
        <w:r w:rsidRPr="00B52664">
          <w:rPr>
            <w:rStyle w:val="Hyperlink"/>
            <w:noProof/>
          </w:rPr>
          <w:instrText xml:space="preserve"> </w:instrText>
        </w:r>
        <w:r w:rsidRPr="00B52664">
          <w:rPr>
            <w:rStyle w:val="Hyperlink"/>
            <w:noProof/>
          </w:rPr>
          <w:fldChar w:fldCharType="separate"/>
        </w:r>
        <w:r w:rsidRPr="00B52664">
          <w:rPr>
            <w:rStyle w:val="Hyperlink"/>
            <w:noProof/>
          </w:rPr>
          <w:t>Version 1 (Beck) electronics</w:t>
        </w:r>
        <w:r>
          <w:rPr>
            <w:noProof/>
            <w:webHidden/>
          </w:rPr>
          <w:tab/>
        </w:r>
        <w:r>
          <w:rPr>
            <w:noProof/>
            <w:webHidden/>
          </w:rPr>
          <w:fldChar w:fldCharType="begin"/>
        </w:r>
        <w:r>
          <w:rPr>
            <w:noProof/>
            <w:webHidden/>
          </w:rPr>
          <w:instrText xml:space="preserve"> PAGEREF _Toc450222044 \h </w:instrText>
        </w:r>
      </w:ins>
      <w:r>
        <w:rPr>
          <w:noProof/>
          <w:webHidden/>
        </w:rPr>
      </w:r>
      <w:r>
        <w:rPr>
          <w:noProof/>
          <w:webHidden/>
        </w:rPr>
        <w:fldChar w:fldCharType="separate"/>
      </w:r>
      <w:ins w:id="459" w:author="Christoph Kern" w:date="2016-05-05T14:30:00Z">
        <w:r>
          <w:rPr>
            <w:noProof/>
            <w:webHidden/>
          </w:rPr>
          <w:t>77</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460" w:author="Christoph Kern" w:date="2016-05-05T14:30:00Z"/>
          <w:rFonts w:asciiTheme="minorHAnsi" w:eastAsiaTheme="minorEastAsia" w:hAnsiTheme="minorHAnsi" w:cstheme="minorBidi"/>
          <w:i w:val="0"/>
          <w:iCs w:val="0"/>
          <w:noProof/>
          <w:sz w:val="22"/>
          <w:szCs w:val="22"/>
          <w:lang w:val="en-US"/>
        </w:rPr>
      </w:pPr>
      <w:ins w:id="461"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"_Toc450222045"</w:instrText>
        </w:r>
        <w:r w:rsidRPr="00B52664">
          <w:rPr>
            <w:rStyle w:val="Hyperlink"/>
            <w:noProof/>
          </w:rPr>
          <w:instrText xml:space="preserve"> </w:instrText>
        </w:r>
        <w:r w:rsidRPr="00B52664">
          <w:rPr>
            <w:rStyle w:val="Hyperlink"/>
            <w:noProof/>
          </w:rPr>
          <w:fldChar w:fldCharType="separate"/>
        </w:r>
        <w:r w:rsidRPr="00B52664">
          <w:rPr>
            <w:rStyle w:val="Hyperlink"/>
            <w:noProof/>
          </w:rPr>
          <w:t>Technical information</w:t>
        </w:r>
        <w:r>
          <w:rPr>
            <w:noProof/>
            <w:webHidden/>
          </w:rPr>
          <w:tab/>
        </w:r>
        <w:r>
          <w:rPr>
            <w:noProof/>
            <w:webHidden/>
          </w:rPr>
          <w:fldChar w:fldCharType="begin"/>
        </w:r>
        <w:r>
          <w:rPr>
            <w:noProof/>
            <w:webHidden/>
          </w:rPr>
          <w:instrText xml:space="preserve"> PAGEREF _Toc450222045 \h </w:instrText>
        </w:r>
      </w:ins>
      <w:r>
        <w:rPr>
          <w:noProof/>
          <w:webHidden/>
        </w:rPr>
      </w:r>
      <w:r>
        <w:rPr>
          <w:noProof/>
          <w:webHidden/>
        </w:rPr>
        <w:fldChar w:fldCharType="separate"/>
      </w:r>
      <w:ins w:id="462" w:author="Christoph Kern" w:date="2016-05-05T14:30:00Z">
        <w:r>
          <w:rPr>
            <w:noProof/>
            <w:webHidden/>
          </w:rPr>
          <w:t>77</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463" w:author="Christoph Kern" w:date="2016-05-05T14:30:00Z"/>
          <w:rFonts w:asciiTheme="minorHAnsi" w:eastAsiaTheme="minorEastAsia" w:hAnsiTheme="minorHAnsi" w:cstheme="minorBidi"/>
          <w:i w:val="0"/>
          <w:iCs w:val="0"/>
          <w:noProof/>
          <w:sz w:val="22"/>
          <w:szCs w:val="22"/>
          <w:lang w:val="en-US"/>
        </w:rPr>
      </w:pPr>
      <w:ins w:id="464"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"_Toc450222046"</w:instrText>
        </w:r>
        <w:r w:rsidRPr="00B52664">
          <w:rPr>
            <w:rStyle w:val="Hyperlink"/>
            <w:noProof/>
          </w:rPr>
          <w:instrText xml:space="preserve"> </w:instrText>
        </w:r>
        <w:r w:rsidRPr="00B52664">
          <w:rPr>
            <w:rStyle w:val="Hyperlink"/>
            <w:noProof/>
          </w:rPr>
          <w:fldChar w:fldCharType="separate"/>
        </w:r>
        <w:r w:rsidRPr="00B52664">
          <w:rPr>
            <w:rStyle w:val="Hyperlink"/>
            <w:noProof/>
            <w:lang w:val="en-US"/>
          </w:rPr>
          <w:t>File Structure on Remote PC Version 1 (Beck)</w:t>
        </w:r>
        <w:r>
          <w:rPr>
            <w:noProof/>
            <w:webHidden/>
          </w:rPr>
          <w:tab/>
        </w:r>
        <w:r>
          <w:rPr>
            <w:noProof/>
            <w:webHidden/>
          </w:rPr>
          <w:fldChar w:fldCharType="begin"/>
        </w:r>
        <w:r>
          <w:rPr>
            <w:noProof/>
            <w:webHidden/>
          </w:rPr>
          <w:instrText xml:space="preserve"> PAGEREF _Toc450222046 \h </w:instrText>
        </w:r>
      </w:ins>
      <w:r>
        <w:rPr>
          <w:noProof/>
          <w:webHidden/>
        </w:rPr>
      </w:r>
      <w:r>
        <w:rPr>
          <w:noProof/>
          <w:webHidden/>
        </w:rPr>
        <w:fldChar w:fldCharType="separate"/>
      </w:r>
      <w:ins w:id="465" w:author="Christoph Kern" w:date="2016-05-05T14:30:00Z">
        <w:r>
          <w:rPr>
            <w:noProof/>
            <w:webHidden/>
          </w:rPr>
          <w:t>77</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466" w:author="Christoph Kern" w:date="2016-05-05T14:30:00Z"/>
          <w:rFonts w:asciiTheme="minorHAnsi" w:eastAsiaTheme="minorEastAsia" w:hAnsiTheme="minorHAnsi" w:cstheme="minorBidi"/>
          <w:i w:val="0"/>
          <w:iCs w:val="0"/>
          <w:noProof/>
          <w:sz w:val="22"/>
          <w:szCs w:val="22"/>
          <w:lang w:val="en-US"/>
        </w:rPr>
      </w:pPr>
      <w:ins w:id="467"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"_Toc450222047"</w:instrText>
        </w:r>
        <w:r w:rsidRPr="00B52664">
          <w:rPr>
            <w:rStyle w:val="Hyperlink"/>
            <w:noProof/>
          </w:rPr>
          <w:instrText xml:space="preserve"> </w:instrText>
        </w:r>
        <w:r w:rsidRPr="00B52664">
          <w:rPr>
            <w:rStyle w:val="Hyperlink"/>
            <w:noProof/>
          </w:rPr>
          <w:fldChar w:fldCharType="separate"/>
        </w:r>
        <w:r w:rsidRPr="00B52664">
          <w:rPr>
            <w:rStyle w:val="Hyperlink"/>
            <w:noProof/>
            <w:lang w:val="en-US"/>
          </w:rPr>
          <w:t>Network configuration</w:t>
        </w:r>
        <w:r>
          <w:rPr>
            <w:noProof/>
            <w:webHidden/>
          </w:rPr>
          <w:tab/>
        </w:r>
        <w:r>
          <w:rPr>
            <w:noProof/>
            <w:webHidden/>
          </w:rPr>
          <w:fldChar w:fldCharType="begin"/>
        </w:r>
        <w:r>
          <w:rPr>
            <w:noProof/>
            <w:webHidden/>
          </w:rPr>
          <w:instrText xml:space="preserve"> PAGEREF _Toc450222047 \h </w:instrText>
        </w:r>
      </w:ins>
      <w:r>
        <w:rPr>
          <w:noProof/>
          <w:webHidden/>
        </w:rPr>
      </w:r>
      <w:r>
        <w:rPr>
          <w:noProof/>
          <w:webHidden/>
        </w:rPr>
        <w:fldChar w:fldCharType="separate"/>
      </w:r>
      <w:ins w:id="468" w:author="Christoph Kern" w:date="2016-05-05T14:30:00Z">
        <w:r>
          <w:rPr>
            <w:noProof/>
            <w:webHidden/>
          </w:rPr>
          <w:t>79</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469" w:author="Christoph Kern" w:date="2016-05-05T14:30:00Z"/>
          <w:rFonts w:asciiTheme="minorHAnsi" w:eastAsiaTheme="minorEastAsia" w:hAnsiTheme="minorHAnsi" w:cstheme="minorBidi"/>
          <w:i w:val="0"/>
          <w:iCs w:val="0"/>
          <w:noProof/>
          <w:sz w:val="22"/>
          <w:szCs w:val="22"/>
          <w:lang w:val="en-US"/>
        </w:rPr>
      </w:pPr>
      <w:ins w:id="470"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"_Toc450222048"</w:instrText>
        </w:r>
        <w:r w:rsidRPr="00B52664">
          <w:rPr>
            <w:rStyle w:val="Hyperlink"/>
            <w:noProof/>
          </w:rPr>
          <w:instrText xml:space="preserve"> </w:instrText>
        </w:r>
        <w:r w:rsidRPr="00B52664">
          <w:rPr>
            <w:rStyle w:val="Hyperlink"/>
            <w:noProof/>
          </w:rPr>
          <w:fldChar w:fldCharType="separate"/>
        </w:r>
        <w:r w:rsidRPr="00B52664">
          <w:rPr>
            <w:rStyle w:val="Hyperlink"/>
            <w:noProof/>
          </w:rPr>
          <w:t>Using HyperTerminal to Diagnose Beck Remote PC</w:t>
        </w:r>
        <w:r>
          <w:rPr>
            <w:noProof/>
            <w:webHidden/>
          </w:rPr>
          <w:tab/>
        </w:r>
        <w:r>
          <w:rPr>
            <w:noProof/>
            <w:webHidden/>
          </w:rPr>
          <w:fldChar w:fldCharType="begin"/>
        </w:r>
        <w:r>
          <w:rPr>
            <w:noProof/>
            <w:webHidden/>
          </w:rPr>
          <w:instrText xml:space="preserve"> PAGEREF _Toc450222048 \h </w:instrText>
        </w:r>
      </w:ins>
      <w:r>
        <w:rPr>
          <w:noProof/>
          <w:webHidden/>
        </w:rPr>
      </w:r>
      <w:r>
        <w:rPr>
          <w:noProof/>
          <w:webHidden/>
        </w:rPr>
        <w:fldChar w:fldCharType="separate"/>
      </w:r>
      <w:ins w:id="471" w:author="Christoph Kern" w:date="2016-05-05T14:30:00Z">
        <w:r>
          <w:rPr>
            <w:noProof/>
            <w:webHidden/>
          </w:rPr>
          <w:t>80</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472" w:author="Christoph Kern" w:date="2016-05-05T14:30:00Z"/>
          <w:rFonts w:asciiTheme="minorHAnsi" w:eastAsiaTheme="minorEastAsia" w:hAnsiTheme="minorHAnsi" w:cstheme="minorBidi"/>
          <w:i w:val="0"/>
          <w:iCs w:val="0"/>
          <w:noProof/>
          <w:sz w:val="22"/>
          <w:szCs w:val="22"/>
          <w:lang w:val="en-US"/>
        </w:rPr>
      </w:pPr>
      <w:ins w:id="473"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"_Toc450222049"</w:instrText>
        </w:r>
        <w:r w:rsidRPr="00B52664">
          <w:rPr>
            <w:rStyle w:val="Hyperlink"/>
            <w:noProof/>
          </w:rPr>
          <w:instrText xml:space="preserve"> </w:instrText>
        </w:r>
        <w:r w:rsidRPr="00B52664">
          <w:rPr>
            <w:rStyle w:val="Hyperlink"/>
            <w:noProof/>
          </w:rPr>
          <w:fldChar w:fldCharType="separate"/>
        </w:r>
        <w:r w:rsidRPr="00B52664">
          <w:rPr>
            <w:rStyle w:val="Hyperlink"/>
            <w:noProof/>
          </w:rPr>
          <w:t>Use of the File Transfer Dialog in the NOVAC software (only for Beck PC instruments (version 1))</w:t>
        </w:r>
        <w:r>
          <w:rPr>
            <w:noProof/>
            <w:webHidden/>
          </w:rPr>
          <w:tab/>
        </w:r>
        <w:r>
          <w:rPr>
            <w:noProof/>
            <w:webHidden/>
          </w:rPr>
          <w:fldChar w:fldCharType="begin"/>
        </w:r>
        <w:r>
          <w:rPr>
            <w:noProof/>
            <w:webHidden/>
          </w:rPr>
          <w:instrText xml:space="preserve"> PAGEREF _Toc450222049 \h </w:instrText>
        </w:r>
      </w:ins>
      <w:r>
        <w:rPr>
          <w:noProof/>
          <w:webHidden/>
        </w:rPr>
      </w:r>
      <w:r>
        <w:rPr>
          <w:noProof/>
          <w:webHidden/>
        </w:rPr>
        <w:fldChar w:fldCharType="separate"/>
      </w:r>
      <w:ins w:id="474" w:author="Christoph Kern" w:date="2016-05-05T14:30:00Z">
        <w:r>
          <w:rPr>
            <w:noProof/>
            <w:webHidden/>
          </w:rPr>
          <w:t>83</w:t>
        </w:r>
        <w:r>
          <w:rPr>
            <w:noProof/>
            <w:webHidden/>
          </w:rPr>
          <w:fldChar w:fldCharType="end"/>
        </w:r>
        <w:r w:rsidRPr="00B52664">
          <w:rPr>
            <w:rStyle w:val="Hyperlink"/>
            <w:noProof/>
          </w:rPr>
          <w:fldChar w:fldCharType="end"/>
        </w:r>
      </w:ins>
    </w:p>
    <w:p w:rsidR="00EF7115" w:rsidRDefault="00EF7115">
      <w:pPr>
        <w:pStyle w:val="TOC2"/>
        <w:tabs>
          <w:tab w:val="right" w:leader="dot" w:pos="9062"/>
        </w:tabs>
        <w:rPr>
          <w:ins w:id="475" w:author="Christoph Kern" w:date="2016-05-05T14:30:00Z"/>
          <w:rFonts w:asciiTheme="minorHAnsi" w:eastAsiaTheme="minorEastAsia" w:hAnsiTheme="minorHAnsi" w:cstheme="minorBidi"/>
          <w:smallCaps w:val="0"/>
          <w:noProof/>
          <w:sz w:val="22"/>
          <w:szCs w:val="22"/>
          <w:lang w:val="en-US"/>
        </w:rPr>
      </w:pPr>
      <w:ins w:id="476"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"_Toc450222050"</w:instrText>
        </w:r>
        <w:r w:rsidRPr="00B52664">
          <w:rPr>
            <w:rStyle w:val="Hyperlink"/>
            <w:noProof/>
          </w:rPr>
          <w:instrText xml:space="preserve"> </w:instrText>
        </w:r>
        <w:r w:rsidRPr="00B52664">
          <w:rPr>
            <w:rStyle w:val="Hyperlink"/>
            <w:noProof/>
          </w:rPr>
          <w:fldChar w:fldCharType="separate"/>
        </w:r>
        <w:r w:rsidRPr="00B52664">
          <w:rPr>
            <w:rStyle w:val="Hyperlink"/>
            <w:noProof/>
          </w:rPr>
          <w:t>Version 2 (Axis) electronics</w:t>
        </w:r>
        <w:r>
          <w:rPr>
            <w:noProof/>
            <w:webHidden/>
          </w:rPr>
          <w:tab/>
        </w:r>
        <w:r>
          <w:rPr>
            <w:noProof/>
            <w:webHidden/>
          </w:rPr>
          <w:fldChar w:fldCharType="begin"/>
        </w:r>
        <w:r>
          <w:rPr>
            <w:noProof/>
            <w:webHidden/>
          </w:rPr>
          <w:instrText xml:space="preserve"> PAGEREF _Toc450222050 \h </w:instrText>
        </w:r>
      </w:ins>
      <w:r>
        <w:rPr>
          <w:noProof/>
          <w:webHidden/>
        </w:rPr>
      </w:r>
      <w:r>
        <w:rPr>
          <w:noProof/>
          <w:webHidden/>
        </w:rPr>
        <w:fldChar w:fldCharType="separate"/>
      </w:r>
      <w:ins w:id="477" w:author="Christoph Kern" w:date="2016-05-05T14:30:00Z">
        <w:r>
          <w:rPr>
            <w:noProof/>
            <w:webHidden/>
          </w:rPr>
          <w:t>87</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478" w:author="Christoph Kern" w:date="2016-05-05T14:30:00Z"/>
          <w:rFonts w:asciiTheme="minorHAnsi" w:eastAsiaTheme="minorEastAsia" w:hAnsiTheme="minorHAnsi" w:cstheme="minorBidi"/>
          <w:i w:val="0"/>
          <w:iCs w:val="0"/>
          <w:noProof/>
          <w:sz w:val="22"/>
          <w:szCs w:val="22"/>
          <w:lang w:val="en-US"/>
        </w:rPr>
      </w:pPr>
      <w:ins w:id="479"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"_Toc450222051"</w:instrText>
        </w:r>
        <w:r w:rsidRPr="00B52664">
          <w:rPr>
            <w:rStyle w:val="Hyperlink"/>
            <w:noProof/>
          </w:rPr>
          <w:instrText xml:space="preserve"> </w:instrText>
        </w:r>
        <w:r w:rsidRPr="00B52664">
          <w:rPr>
            <w:rStyle w:val="Hyperlink"/>
            <w:noProof/>
          </w:rPr>
          <w:fldChar w:fldCharType="separate"/>
        </w:r>
        <w:r w:rsidRPr="00B52664">
          <w:rPr>
            <w:rStyle w:val="Hyperlink"/>
            <w:noProof/>
          </w:rPr>
          <w:t>Technical information</w:t>
        </w:r>
        <w:r>
          <w:rPr>
            <w:noProof/>
            <w:webHidden/>
          </w:rPr>
          <w:tab/>
        </w:r>
        <w:r>
          <w:rPr>
            <w:noProof/>
            <w:webHidden/>
          </w:rPr>
          <w:fldChar w:fldCharType="begin"/>
        </w:r>
        <w:r>
          <w:rPr>
            <w:noProof/>
            <w:webHidden/>
          </w:rPr>
          <w:instrText xml:space="preserve"> PAGEREF _Toc450222051 \h </w:instrText>
        </w:r>
      </w:ins>
      <w:r>
        <w:rPr>
          <w:noProof/>
          <w:webHidden/>
        </w:rPr>
      </w:r>
      <w:r>
        <w:rPr>
          <w:noProof/>
          <w:webHidden/>
        </w:rPr>
        <w:fldChar w:fldCharType="separate"/>
      </w:r>
      <w:ins w:id="480" w:author="Christoph Kern" w:date="2016-05-05T14:30:00Z">
        <w:r>
          <w:rPr>
            <w:noProof/>
            <w:webHidden/>
          </w:rPr>
          <w:t>87</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481" w:author="Christoph Kern" w:date="2016-05-05T14:30:00Z"/>
          <w:rFonts w:asciiTheme="minorHAnsi" w:eastAsiaTheme="minorEastAsia" w:hAnsiTheme="minorHAnsi" w:cstheme="minorBidi"/>
          <w:i w:val="0"/>
          <w:iCs w:val="0"/>
          <w:noProof/>
          <w:sz w:val="22"/>
          <w:szCs w:val="22"/>
          <w:lang w:val="en-US"/>
        </w:rPr>
      </w:pPr>
      <w:ins w:id="482"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"_Toc450222052"</w:instrText>
        </w:r>
        <w:r w:rsidRPr="00B52664">
          <w:rPr>
            <w:rStyle w:val="Hyperlink"/>
            <w:noProof/>
          </w:rPr>
          <w:instrText xml:space="preserve"> </w:instrText>
        </w:r>
        <w:r w:rsidRPr="00B52664">
          <w:rPr>
            <w:rStyle w:val="Hyperlink"/>
            <w:noProof/>
          </w:rPr>
          <w:fldChar w:fldCharType="separate"/>
        </w:r>
        <w:r w:rsidRPr="00B52664">
          <w:rPr>
            <w:rStyle w:val="Hyperlink"/>
            <w:noProof/>
            <w:lang w:val="en-US"/>
          </w:rPr>
          <w:t>File Structure on Remote PC Version 2 (Axis)</w:t>
        </w:r>
        <w:r>
          <w:rPr>
            <w:noProof/>
            <w:webHidden/>
          </w:rPr>
          <w:tab/>
        </w:r>
        <w:r>
          <w:rPr>
            <w:noProof/>
            <w:webHidden/>
          </w:rPr>
          <w:fldChar w:fldCharType="begin"/>
        </w:r>
        <w:r>
          <w:rPr>
            <w:noProof/>
            <w:webHidden/>
          </w:rPr>
          <w:instrText xml:space="preserve"> PAGEREF _Toc450222052 \h </w:instrText>
        </w:r>
      </w:ins>
      <w:r>
        <w:rPr>
          <w:noProof/>
          <w:webHidden/>
        </w:rPr>
      </w:r>
      <w:r>
        <w:rPr>
          <w:noProof/>
          <w:webHidden/>
        </w:rPr>
        <w:fldChar w:fldCharType="separate"/>
      </w:r>
      <w:ins w:id="483" w:author="Christoph Kern" w:date="2016-05-05T14:30:00Z">
        <w:r>
          <w:rPr>
            <w:noProof/>
            <w:webHidden/>
          </w:rPr>
          <w:t>87</w:t>
        </w:r>
        <w:r>
          <w:rPr>
            <w:noProof/>
            <w:webHidden/>
          </w:rPr>
          <w:fldChar w:fldCharType="end"/>
        </w:r>
        <w:r w:rsidRPr="00B52664">
          <w:rPr>
            <w:rStyle w:val="Hyperlink"/>
            <w:noProof/>
          </w:rPr>
          <w:fldChar w:fldCharType="end"/>
        </w:r>
      </w:ins>
    </w:p>
    <w:p w:rsidR="00EF7115" w:rsidRDefault="00EF7115">
      <w:pPr>
        <w:pStyle w:val="TOC3"/>
        <w:tabs>
          <w:tab w:val="right" w:leader="dot" w:pos="9062"/>
        </w:tabs>
        <w:rPr>
          <w:ins w:id="484" w:author="Christoph Kern" w:date="2016-05-05T14:30:00Z"/>
          <w:rFonts w:asciiTheme="minorHAnsi" w:eastAsiaTheme="minorEastAsia" w:hAnsiTheme="minorHAnsi" w:cstheme="minorBidi"/>
          <w:i w:val="0"/>
          <w:iCs w:val="0"/>
          <w:noProof/>
          <w:sz w:val="22"/>
          <w:szCs w:val="22"/>
          <w:lang w:val="en-US"/>
        </w:rPr>
      </w:pPr>
      <w:ins w:id="485"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"_Toc450222053"</w:instrText>
        </w:r>
        <w:r w:rsidRPr="00B52664">
          <w:rPr>
            <w:rStyle w:val="Hyperlink"/>
            <w:noProof/>
          </w:rPr>
          <w:instrText xml:space="preserve"> </w:instrText>
        </w:r>
        <w:r w:rsidRPr="00B52664">
          <w:rPr>
            <w:rStyle w:val="Hyperlink"/>
            <w:noProof/>
          </w:rPr>
          <w:fldChar w:fldCharType="separate"/>
        </w:r>
        <w:r w:rsidRPr="00B52664">
          <w:rPr>
            <w:rStyle w:val="Hyperlink"/>
            <w:noProof/>
          </w:rPr>
          <w:t>Using HyperTerminal to Diagnose Axis Remote PC (version 2)</w:t>
        </w:r>
        <w:r>
          <w:rPr>
            <w:noProof/>
            <w:webHidden/>
          </w:rPr>
          <w:tab/>
        </w:r>
        <w:r>
          <w:rPr>
            <w:noProof/>
            <w:webHidden/>
          </w:rPr>
          <w:fldChar w:fldCharType="begin"/>
        </w:r>
        <w:r>
          <w:rPr>
            <w:noProof/>
            <w:webHidden/>
          </w:rPr>
          <w:instrText xml:space="preserve"> PAGEREF _Toc450222053 \h </w:instrText>
        </w:r>
      </w:ins>
      <w:r>
        <w:rPr>
          <w:noProof/>
          <w:webHidden/>
        </w:rPr>
      </w:r>
      <w:r>
        <w:rPr>
          <w:noProof/>
          <w:webHidden/>
        </w:rPr>
        <w:fldChar w:fldCharType="separate"/>
      </w:r>
      <w:ins w:id="486" w:author="Christoph Kern" w:date="2016-05-05T14:30:00Z">
        <w:r>
          <w:rPr>
            <w:noProof/>
            <w:webHidden/>
          </w:rPr>
          <w:t>89</w:t>
        </w:r>
        <w:r>
          <w:rPr>
            <w:noProof/>
            <w:webHidden/>
          </w:rPr>
          <w:fldChar w:fldCharType="end"/>
        </w:r>
        <w:r w:rsidRPr="00B52664">
          <w:rPr>
            <w:rStyle w:val="Hyperlink"/>
            <w:noProof/>
          </w:rPr>
          <w:fldChar w:fldCharType="end"/>
        </w:r>
      </w:ins>
    </w:p>
    <w:p w:rsidR="00EF7115" w:rsidRDefault="00EF7115">
      <w:pPr>
        <w:pStyle w:val="TOC1"/>
        <w:tabs>
          <w:tab w:val="right" w:leader="dot" w:pos="9062"/>
        </w:tabs>
        <w:rPr>
          <w:ins w:id="487" w:author="Christoph Kern" w:date="2016-05-05T14:30:00Z"/>
          <w:rFonts w:asciiTheme="minorHAnsi" w:eastAsiaTheme="minorEastAsia" w:hAnsiTheme="minorHAnsi" w:cstheme="minorBidi"/>
          <w:b w:val="0"/>
          <w:bCs w:val="0"/>
          <w:caps w:val="0"/>
          <w:noProof/>
          <w:sz w:val="22"/>
          <w:szCs w:val="22"/>
          <w:lang w:val="en-US"/>
        </w:rPr>
      </w:pPr>
      <w:ins w:id="488"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"_Toc450222054"</w:instrText>
        </w:r>
        <w:r w:rsidRPr="00B52664">
          <w:rPr>
            <w:rStyle w:val="Hyperlink"/>
            <w:noProof/>
          </w:rPr>
          <w:instrText xml:space="preserve"> </w:instrText>
        </w:r>
        <w:r w:rsidRPr="00B52664">
          <w:rPr>
            <w:rStyle w:val="Hyperlink"/>
            <w:noProof/>
          </w:rPr>
          <w:fldChar w:fldCharType="separate"/>
        </w:r>
        <w:r w:rsidRPr="00B52664">
          <w:rPr>
            <w:rStyle w:val="Hyperlink"/>
            <w:noProof/>
          </w:rPr>
          <w:t>Appendix B: Special Measurement Modes</w:t>
        </w:r>
        <w:r>
          <w:rPr>
            <w:noProof/>
            <w:webHidden/>
          </w:rPr>
          <w:tab/>
        </w:r>
        <w:r>
          <w:rPr>
            <w:noProof/>
            <w:webHidden/>
          </w:rPr>
          <w:fldChar w:fldCharType="begin"/>
        </w:r>
        <w:r>
          <w:rPr>
            <w:noProof/>
            <w:webHidden/>
          </w:rPr>
          <w:instrText xml:space="preserve"> PAGEREF _Toc450222054 \h </w:instrText>
        </w:r>
      </w:ins>
      <w:r>
        <w:rPr>
          <w:noProof/>
          <w:webHidden/>
        </w:rPr>
      </w:r>
      <w:r>
        <w:rPr>
          <w:noProof/>
          <w:webHidden/>
        </w:rPr>
        <w:fldChar w:fldCharType="separate"/>
      </w:r>
      <w:ins w:id="489" w:author="Christoph Kern" w:date="2016-05-05T14:30:00Z">
        <w:r>
          <w:rPr>
            <w:noProof/>
            <w:webHidden/>
          </w:rPr>
          <w:t>91</w:t>
        </w:r>
        <w:r>
          <w:rPr>
            <w:noProof/>
            <w:webHidden/>
          </w:rPr>
          <w:fldChar w:fldCharType="end"/>
        </w:r>
        <w:r w:rsidRPr="00B52664">
          <w:rPr>
            <w:rStyle w:val="Hyperlink"/>
            <w:noProof/>
          </w:rPr>
          <w:fldChar w:fldCharType="end"/>
        </w:r>
      </w:ins>
    </w:p>
    <w:p w:rsidR="00EF7115" w:rsidRDefault="00EF7115">
      <w:pPr>
        <w:pStyle w:val="TOC1"/>
        <w:tabs>
          <w:tab w:val="right" w:leader="dot" w:pos="9062"/>
        </w:tabs>
        <w:rPr>
          <w:ins w:id="490" w:author="Christoph Kern" w:date="2016-05-05T14:30:00Z"/>
          <w:rFonts w:asciiTheme="minorHAnsi" w:eastAsiaTheme="minorEastAsia" w:hAnsiTheme="minorHAnsi" w:cstheme="minorBidi"/>
          <w:b w:val="0"/>
          <w:bCs w:val="0"/>
          <w:caps w:val="0"/>
          <w:noProof/>
          <w:sz w:val="22"/>
          <w:szCs w:val="22"/>
          <w:lang w:val="en-US"/>
        </w:rPr>
      </w:pPr>
      <w:ins w:id="491"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"_Toc450222055"</w:instrText>
        </w:r>
        <w:r w:rsidRPr="00B52664">
          <w:rPr>
            <w:rStyle w:val="Hyperlink"/>
            <w:noProof/>
          </w:rPr>
          <w:instrText xml:space="preserve"> </w:instrText>
        </w:r>
        <w:r w:rsidRPr="00B52664">
          <w:rPr>
            <w:rStyle w:val="Hyperlink"/>
            <w:noProof/>
          </w:rPr>
          <w:fldChar w:fldCharType="separate"/>
        </w:r>
        <w:r w:rsidRPr="00B52664">
          <w:rPr>
            <w:rStyle w:val="Hyperlink"/>
            <w:noProof/>
          </w:rPr>
          <w:t>Appendix C: Configuring Point-to-Multipoint FreeWave Radio modems</w:t>
        </w:r>
        <w:r>
          <w:rPr>
            <w:noProof/>
            <w:webHidden/>
          </w:rPr>
          <w:tab/>
        </w:r>
        <w:r>
          <w:rPr>
            <w:noProof/>
            <w:webHidden/>
          </w:rPr>
          <w:fldChar w:fldCharType="begin"/>
        </w:r>
        <w:r>
          <w:rPr>
            <w:noProof/>
            <w:webHidden/>
          </w:rPr>
          <w:instrText xml:space="preserve"> PAGEREF _Toc450222055 \h </w:instrText>
        </w:r>
      </w:ins>
      <w:r>
        <w:rPr>
          <w:noProof/>
          <w:webHidden/>
        </w:rPr>
      </w:r>
      <w:r>
        <w:rPr>
          <w:noProof/>
          <w:webHidden/>
        </w:rPr>
        <w:fldChar w:fldCharType="separate"/>
      </w:r>
      <w:ins w:id="492" w:author="Christoph Kern" w:date="2016-05-05T14:30:00Z">
        <w:r>
          <w:rPr>
            <w:noProof/>
            <w:webHidden/>
          </w:rPr>
          <w:t>92</w:t>
        </w:r>
        <w:r>
          <w:rPr>
            <w:noProof/>
            <w:webHidden/>
          </w:rPr>
          <w:fldChar w:fldCharType="end"/>
        </w:r>
        <w:r w:rsidRPr="00B52664">
          <w:rPr>
            <w:rStyle w:val="Hyperlink"/>
            <w:noProof/>
          </w:rPr>
          <w:fldChar w:fldCharType="end"/>
        </w:r>
      </w:ins>
    </w:p>
    <w:p w:rsidR="00EF7115" w:rsidRDefault="00EF7115">
      <w:pPr>
        <w:pStyle w:val="TOC2"/>
        <w:tabs>
          <w:tab w:val="right" w:leader="dot" w:pos="9062"/>
        </w:tabs>
        <w:rPr>
          <w:ins w:id="493" w:author="Christoph Kern" w:date="2016-05-05T14:30:00Z"/>
          <w:rFonts w:asciiTheme="minorHAnsi" w:eastAsiaTheme="minorEastAsia" w:hAnsiTheme="minorHAnsi" w:cstheme="minorBidi"/>
          <w:smallCaps w:val="0"/>
          <w:noProof/>
          <w:sz w:val="22"/>
          <w:szCs w:val="22"/>
          <w:lang w:val="en-US"/>
        </w:rPr>
      </w:pPr>
      <w:ins w:id="494"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"_Toc450222056"</w:instrText>
        </w:r>
        <w:r w:rsidRPr="00B52664">
          <w:rPr>
            <w:rStyle w:val="Hyperlink"/>
            <w:noProof/>
          </w:rPr>
          <w:instrText xml:space="preserve"> </w:instrText>
        </w:r>
        <w:r w:rsidRPr="00B52664">
          <w:rPr>
            <w:rStyle w:val="Hyperlink"/>
            <w:noProof/>
          </w:rPr>
          <w:fldChar w:fldCharType="separate"/>
        </w:r>
        <w:r w:rsidRPr="00B52664">
          <w:rPr>
            <w:rStyle w:val="Hyperlink"/>
            <w:noProof/>
            <w:lang w:val="en-US"/>
          </w:rPr>
          <w:t>1. Configuration of Master to Multiple Slaves through Repeater</w:t>
        </w:r>
        <w:r>
          <w:rPr>
            <w:noProof/>
            <w:webHidden/>
          </w:rPr>
          <w:tab/>
        </w:r>
        <w:r>
          <w:rPr>
            <w:noProof/>
            <w:webHidden/>
          </w:rPr>
          <w:fldChar w:fldCharType="begin"/>
        </w:r>
        <w:r>
          <w:rPr>
            <w:noProof/>
            <w:webHidden/>
          </w:rPr>
          <w:instrText xml:space="preserve"> PAGEREF _Toc450222056 \h </w:instrText>
        </w:r>
      </w:ins>
      <w:r>
        <w:rPr>
          <w:noProof/>
          <w:webHidden/>
        </w:rPr>
      </w:r>
      <w:r>
        <w:rPr>
          <w:noProof/>
          <w:webHidden/>
        </w:rPr>
        <w:fldChar w:fldCharType="separate"/>
      </w:r>
      <w:ins w:id="495" w:author="Christoph Kern" w:date="2016-05-05T14:30:00Z">
        <w:r>
          <w:rPr>
            <w:noProof/>
            <w:webHidden/>
          </w:rPr>
          <w:t>92</w:t>
        </w:r>
        <w:r>
          <w:rPr>
            <w:noProof/>
            <w:webHidden/>
          </w:rPr>
          <w:fldChar w:fldCharType="end"/>
        </w:r>
        <w:r w:rsidRPr="00B52664">
          <w:rPr>
            <w:rStyle w:val="Hyperlink"/>
            <w:noProof/>
          </w:rPr>
          <w:fldChar w:fldCharType="end"/>
        </w:r>
      </w:ins>
    </w:p>
    <w:p w:rsidR="00EF7115" w:rsidRDefault="00EF7115">
      <w:pPr>
        <w:pStyle w:val="TOC2"/>
        <w:tabs>
          <w:tab w:val="right" w:leader="dot" w:pos="9062"/>
        </w:tabs>
        <w:rPr>
          <w:ins w:id="496" w:author="Christoph Kern" w:date="2016-05-05T14:30:00Z"/>
          <w:rFonts w:asciiTheme="minorHAnsi" w:eastAsiaTheme="minorEastAsia" w:hAnsiTheme="minorHAnsi" w:cstheme="minorBidi"/>
          <w:smallCaps w:val="0"/>
          <w:noProof/>
          <w:sz w:val="22"/>
          <w:szCs w:val="22"/>
          <w:lang w:val="en-US"/>
        </w:rPr>
      </w:pPr>
      <w:ins w:id="497"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"_Toc450222057"</w:instrText>
        </w:r>
        <w:r w:rsidRPr="00B52664">
          <w:rPr>
            <w:rStyle w:val="Hyperlink"/>
            <w:noProof/>
          </w:rPr>
          <w:instrText xml:space="preserve"> </w:instrText>
        </w:r>
        <w:r w:rsidRPr="00B52664">
          <w:rPr>
            <w:rStyle w:val="Hyperlink"/>
            <w:noProof/>
          </w:rPr>
          <w:fldChar w:fldCharType="separate"/>
        </w:r>
        <w:r w:rsidRPr="00B52664">
          <w:rPr>
            <w:rStyle w:val="Hyperlink"/>
            <w:noProof/>
            <w:lang w:val="en-US"/>
          </w:rPr>
          <w:t>2. Configuration of Master to Multiple Slaves without Repeater</w:t>
        </w:r>
        <w:r>
          <w:rPr>
            <w:noProof/>
            <w:webHidden/>
          </w:rPr>
          <w:tab/>
        </w:r>
        <w:r>
          <w:rPr>
            <w:noProof/>
            <w:webHidden/>
          </w:rPr>
          <w:fldChar w:fldCharType="begin"/>
        </w:r>
        <w:r>
          <w:rPr>
            <w:noProof/>
            <w:webHidden/>
          </w:rPr>
          <w:instrText xml:space="preserve"> PAGEREF _Toc450222057 \h </w:instrText>
        </w:r>
      </w:ins>
      <w:r>
        <w:rPr>
          <w:noProof/>
          <w:webHidden/>
        </w:rPr>
      </w:r>
      <w:r>
        <w:rPr>
          <w:noProof/>
          <w:webHidden/>
        </w:rPr>
        <w:fldChar w:fldCharType="separate"/>
      </w:r>
      <w:ins w:id="498" w:author="Christoph Kern" w:date="2016-05-05T14:30:00Z">
        <w:r>
          <w:rPr>
            <w:noProof/>
            <w:webHidden/>
          </w:rPr>
          <w:t>97</w:t>
        </w:r>
        <w:r>
          <w:rPr>
            <w:noProof/>
            <w:webHidden/>
          </w:rPr>
          <w:fldChar w:fldCharType="end"/>
        </w:r>
        <w:r w:rsidRPr="00B52664">
          <w:rPr>
            <w:rStyle w:val="Hyperlink"/>
            <w:noProof/>
          </w:rPr>
          <w:fldChar w:fldCharType="end"/>
        </w:r>
      </w:ins>
    </w:p>
    <w:p w:rsidR="00EF7115" w:rsidRDefault="00EF7115">
      <w:pPr>
        <w:pStyle w:val="TOC2"/>
        <w:tabs>
          <w:tab w:val="right" w:leader="dot" w:pos="9062"/>
        </w:tabs>
        <w:rPr>
          <w:ins w:id="499" w:author="Christoph Kern" w:date="2016-05-05T14:30:00Z"/>
          <w:rFonts w:asciiTheme="minorHAnsi" w:eastAsiaTheme="minorEastAsia" w:hAnsiTheme="minorHAnsi" w:cstheme="minorBidi"/>
          <w:smallCaps w:val="0"/>
          <w:noProof/>
          <w:sz w:val="22"/>
          <w:szCs w:val="22"/>
          <w:lang w:val="en-US"/>
        </w:rPr>
      </w:pPr>
      <w:ins w:id="500" w:author="Christoph Kern" w:date="2016-05-05T14:30:00Z">
        <w:r w:rsidRPr="00B52664">
          <w:rPr>
            <w:rStyle w:val="Hyperlink"/>
            <w:noProof/>
          </w:rPr>
          <w:fldChar w:fldCharType="begin"/>
        </w:r>
        <w:r w:rsidRPr="00B52664">
          <w:rPr>
            <w:rStyle w:val="Hyperlink"/>
            <w:noProof/>
          </w:rPr>
          <w:instrText xml:space="preserve"> </w:instrText>
        </w:r>
        <w:r>
          <w:rPr>
            <w:noProof/>
          </w:rPr>
          <w:instrText>HYPERLINK \l "_Toc450222058"</w:instrText>
        </w:r>
        <w:r w:rsidRPr="00B52664">
          <w:rPr>
            <w:rStyle w:val="Hyperlink"/>
            <w:noProof/>
          </w:rPr>
          <w:instrText xml:space="preserve"> </w:instrText>
        </w:r>
        <w:r w:rsidRPr="00B52664">
          <w:rPr>
            <w:rStyle w:val="Hyperlink"/>
            <w:noProof/>
          </w:rPr>
          <w:fldChar w:fldCharType="separate"/>
        </w:r>
        <w:r w:rsidRPr="00B52664">
          <w:rPr>
            <w:rStyle w:val="Hyperlink"/>
            <w:noProof/>
            <w:lang w:val="en-US"/>
          </w:rPr>
          <w:t>3. Test Connection</w:t>
        </w:r>
        <w:r>
          <w:rPr>
            <w:noProof/>
            <w:webHidden/>
          </w:rPr>
          <w:tab/>
        </w:r>
        <w:r>
          <w:rPr>
            <w:noProof/>
            <w:webHidden/>
          </w:rPr>
          <w:fldChar w:fldCharType="begin"/>
        </w:r>
        <w:r>
          <w:rPr>
            <w:noProof/>
            <w:webHidden/>
          </w:rPr>
          <w:instrText xml:space="preserve"> PAGEREF _Toc450222058 \h </w:instrText>
        </w:r>
      </w:ins>
      <w:r>
        <w:rPr>
          <w:noProof/>
          <w:webHidden/>
        </w:rPr>
      </w:r>
      <w:r>
        <w:rPr>
          <w:noProof/>
          <w:webHidden/>
        </w:rPr>
        <w:fldChar w:fldCharType="separate"/>
      </w:r>
      <w:ins w:id="501" w:author="Christoph Kern" w:date="2016-05-05T14:30:00Z">
        <w:r>
          <w:rPr>
            <w:noProof/>
            <w:webHidden/>
          </w:rPr>
          <w:t>98</w:t>
        </w:r>
        <w:r>
          <w:rPr>
            <w:noProof/>
            <w:webHidden/>
          </w:rPr>
          <w:fldChar w:fldCharType="end"/>
        </w:r>
        <w:r w:rsidRPr="00B52664">
          <w:rPr>
            <w:rStyle w:val="Hyperlink"/>
            <w:noProof/>
          </w:rPr>
          <w:fldChar w:fldCharType="end"/>
        </w:r>
      </w:ins>
    </w:p>
    <w:p w:rsidR="003074C3" w:rsidDel="00EF7115" w:rsidRDefault="003074C3">
      <w:pPr>
        <w:pStyle w:val="TOC1"/>
        <w:tabs>
          <w:tab w:val="right" w:leader="dot" w:pos="9062"/>
        </w:tabs>
        <w:rPr>
          <w:ins w:id="502" w:author="Santiago Arellano" w:date="2016-03-31T16:54:00Z"/>
          <w:del w:id="503" w:author="Christoph Kern" w:date="2016-05-05T14:30:00Z"/>
          <w:rFonts w:asciiTheme="minorHAnsi" w:eastAsiaTheme="minorEastAsia" w:hAnsiTheme="minorHAnsi" w:cstheme="minorBidi"/>
          <w:b w:val="0"/>
          <w:bCs w:val="0"/>
          <w:caps w:val="0"/>
          <w:noProof/>
          <w:sz w:val="22"/>
          <w:szCs w:val="22"/>
          <w:lang w:val="sv-SE" w:eastAsia="sv-SE"/>
        </w:rPr>
      </w:pPr>
      <w:ins w:id="504" w:author="Santiago Arellano" w:date="2016-03-31T16:54:00Z">
        <w:del w:id="505" w:author="Christoph Kern" w:date="2016-05-05T14:30:00Z">
          <w:r w:rsidRPr="00EF7115" w:rsidDel="00EF7115">
            <w:rPr>
              <w:rStyle w:val="Hyperlink"/>
              <w:b w:val="0"/>
              <w:bCs w:val="0"/>
              <w:caps w:val="0"/>
              <w:noProof/>
            </w:rPr>
            <w:delText>NOVAC Instrument User Manual</w:delText>
          </w:r>
          <w:r w:rsidDel="00EF7115">
            <w:rPr>
              <w:noProof/>
              <w:webHidden/>
            </w:rPr>
            <w:tab/>
            <w:delText>0</w:delText>
          </w:r>
        </w:del>
      </w:ins>
    </w:p>
    <w:p w:rsidR="003074C3" w:rsidDel="00EF7115" w:rsidRDefault="003074C3">
      <w:pPr>
        <w:pStyle w:val="TOC1"/>
        <w:tabs>
          <w:tab w:val="right" w:leader="dot" w:pos="9062"/>
        </w:tabs>
        <w:rPr>
          <w:ins w:id="506" w:author="Santiago Arellano" w:date="2016-03-31T16:54:00Z"/>
          <w:del w:id="507" w:author="Christoph Kern" w:date="2016-05-05T14:30:00Z"/>
          <w:rFonts w:asciiTheme="minorHAnsi" w:eastAsiaTheme="minorEastAsia" w:hAnsiTheme="minorHAnsi" w:cstheme="minorBidi"/>
          <w:b w:val="0"/>
          <w:bCs w:val="0"/>
          <w:caps w:val="0"/>
          <w:noProof/>
          <w:sz w:val="22"/>
          <w:szCs w:val="22"/>
          <w:lang w:val="sv-SE" w:eastAsia="sv-SE"/>
        </w:rPr>
      </w:pPr>
      <w:ins w:id="508" w:author="Santiago Arellano" w:date="2016-03-31T16:54:00Z">
        <w:del w:id="509" w:author="Christoph Kern" w:date="2016-05-05T14:30:00Z">
          <w:r w:rsidRPr="00EF7115" w:rsidDel="00EF7115">
            <w:rPr>
              <w:rStyle w:val="Hyperlink"/>
              <w:b w:val="0"/>
              <w:bCs w:val="0"/>
              <w:caps w:val="0"/>
              <w:noProof/>
            </w:rPr>
            <w:delText>NOVAC Instrument User Manual</w:delText>
          </w:r>
          <w:r w:rsidDel="00EF7115">
            <w:rPr>
              <w:noProof/>
              <w:webHidden/>
            </w:rPr>
            <w:tab/>
            <w:delText>0</w:delText>
          </w:r>
        </w:del>
      </w:ins>
    </w:p>
    <w:p w:rsidR="003074C3" w:rsidDel="00EF7115" w:rsidRDefault="003074C3">
      <w:pPr>
        <w:pStyle w:val="TOC1"/>
        <w:tabs>
          <w:tab w:val="right" w:leader="dot" w:pos="9062"/>
        </w:tabs>
        <w:rPr>
          <w:ins w:id="510" w:author="Santiago Arellano" w:date="2016-03-31T16:54:00Z"/>
          <w:del w:id="511" w:author="Christoph Kern" w:date="2016-05-05T14:30:00Z"/>
          <w:rFonts w:asciiTheme="minorHAnsi" w:eastAsiaTheme="minorEastAsia" w:hAnsiTheme="minorHAnsi" w:cstheme="minorBidi"/>
          <w:b w:val="0"/>
          <w:bCs w:val="0"/>
          <w:caps w:val="0"/>
          <w:noProof/>
          <w:sz w:val="22"/>
          <w:szCs w:val="22"/>
          <w:lang w:val="sv-SE" w:eastAsia="sv-SE"/>
        </w:rPr>
      </w:pPr>
      <w:ins w:id="512" w:author="Santiago Arellano" w:date="2016-03-31T16:54:00Z">
        <w:del w:id="513" w:author="Christoph Kern" w:date="2016-05-05T14:30:00Z">
          <w:r w:rsidRPr="00EF7115" w:rsidDel="00EF7115">
            <w:rPr>
              <w:rStyle w:val="Hyperlink"/>
              <w:b w:val="0"/>
              <w:bCs w:val="0"/>
              <w:caps w:val="0"/>
              <w:noProof/>
            </w:rPr>
            <w:delText>1 Overview</w:delText>
          </w:r>
          <w:r w:rsidDel="00EF7115">
            <w:rPr>
              <w:noProof/>
              <w:webHidden/>
            </w:rPr>
            <w:tab/>
            <w:delText>4</w:delText>
          </w:r>
        </w:del>
      </w:ins>
    </w:p>
    <w:p w:rsidR="003074C3" w:rsidDel="00EF7115" w:rsidRDefault="003074C3">
      <w:pPr>
        <w:pStyle w:val="TOC1"/>
        <w:tabs>
          <w:tab w:val="right" w:leader="dot" w:pos="9062"/>
        </w:tabs>
        <w:rPr>
          <w:ins w:id="514" w:author="Santiago Arellano" w:date="2016-03-31T16:54:00Z"/>
          <w:del w:id="515" w:author="Christoph Kern" w:date="2016-05-05T14:30:00Z"/>
          <w:rFonts w:asciiTheme="minorHAnsi" w:eastAsiaTheme="minorEastAsia" w:hAnsiTheme="minorHAnsi" w:cstheme="minorBidi"/>
          <w:b w:val="0"/>
          <w:bCs w:val="0"/>
          <w:caps w:val="0"/>
          <w:noProof/>
          <w:sz w:val="22"/>
          <w:szCs w:val="22"/>
          <w:lang w:val="sv-SE" w:eastAsia="sv-SE"/>
        </w:rPr>
      </w:pPr>
      <w:ins w:id="516" w:author="Santiago Arellano" w:date="2016-03-31T16:54:00Z">
        <w:del w:id="517" w:author="Christoph Kern" w:date="2016-05-05T14:30:00Z">
          <w:r w:rsidRPr="00EF7115" w:rsidDel="00EF7115">
            <w:rPr>
              <w:rStyle w:val="Hyperlink"/>
              <w:b w:val="0"/>
              <w:bCs w:val="0"/>
              <w:caps w:val="0"/>
              <w:noProof/>
            </w:rPr>
            <w:delText>2 System Requirements</w:delText>
          </w:r>
          <w:r w:rsidDel="00EF7115">
            <w:rPr>
              <w:noProof/>
              <w:webHidden/>
            </w:rPr>
            <w:tab/>
            <w:delText>5</w:delText>
          </w:r>
        </w:del>
      </w:ins>
    </w:p>
    <w:p w:rsidR="003074C3" w:rsidDel="00EF7115" w:rsidRDefault="003074C3">
      <w:pPr>
        <w:pStyle w:val="TOC1"/>
        <w:tabs>
          <w:tab w:val="right" w:leader="dot" w:pos="9062"/>
        </w:tabs>
        <w:rPr>
          <w:ins w:id="518" w:author="Santiago Arellano" w:date="2016-03-31T16:54:00Z"/>
          <w:del w:id="519" w:author="Christoph Kern" w:date="2016-05-05T14:30:00Z"/>
          <w:rFonts w:asciiTheme="minorHAnsi" w:eastAsiaTheme="minorEastAsia" w:hAnsiTheme="minorHAnsi" w:cstheme="minorBidi"/>
          <w:b w:val="0"/>
          <w:bCs w:val="0"/>
          <w:caps w:val="0"/>
          <w:noProof/>
          <w:sz w:val="22"/>
          <w:szCs w:val="22"/>
          <w:lang w:val="sv-SE" w:eastAsia="sv-SE"/>
        </w:rPr>
      </w:pPr>
      <w:ins w:id="520" w:author="Santiago Arellano" w:date="2016-03-31T16:54:00Z">
        <w:del w:id="521" w:author="Christoph Kern" w:date="2016-05-05T14:30:00Z">
          <w:r w:rsidRPr="00EF7115" w:rsidDel="00EF7115">
            <w:rPr>
              <w:rStyle w:val="Hyperlink"/>
              <w:b w:val="0"/>
              <w:bCs w:val="0"/>
              <w:caps w:val="0"/>
              <w:noProof/>
            </w:rPr>
            <w:delText>3 Setup and configuration of the instruments in the field</w:delText>
          </w:r>
          <w:r w:rsidDel="00EF7115">
            <w:rPr>
              <w:noProof/>
              <w:webHidden/>
            </w:rPr>
            <w:tab/>
            <w:delText>6</w:delText>
          </w:r>
        </w:del>
      </w:ins>
    </w:p>
    <w:p w:rsidR="003074C3" w:rsidDel="00EF7115" w:rsidRDefault="003074C3">
      <w:pPr>
        <w:pStyle w:val="TOC2"/>
        <w:tabs>
          <w:tab w:val="right" w:leader="dot" w:pos="9062"/>
        </w:tabs>
        <w:rPr>
          <w:ins w:id="522" w:author="Santiago Arellano" w:date="2016-03-31T16:54:00Z"/>
          <w:del w:id="523" w:author="Christoph Kern" w:date="2016-05-05T14:30:00Z"/>
          <w:rFonts w:asciiTheme="minorHAnsi" w:eastAsiaTheme="minorEastAsia" w:hAnsiTheme="minorHAnsi" w:cstheme="minorBidi"/>
          <w:smallCaps w:val="0"/>
          <w:noProof/>
          <w:sz w:val="22"/>
          <w:szCs w:val="22"/>
          <w:lang w:val="sv-SE" w:eastAsia="sv-SE"/>
        </w:rPr>
      </w:pPr>
      <w:ins w:id="524" w:author="Santiago Arellano" w:date="2016-03-31T16:54:00Z">
        <w:del w:id="525" w:author="Christoph Kern" w:date="2016-05-05T14:30:00Z">
          <w:r w:rsidRPr="00EF7115" w:rsidDel="00EF7115">
            <w:rPr>
              <w:rStyle w:val="Hyperlink"/>
              <w:smallCaps w:val="0"/>
              <w:noProof/>
            </w:rPr>
            <w:delText>3.1 Technical setup</w:delText>
          </w:r>
          <w:r w:rsidDel="00EF7115">
            <w:rPr>
              <w:noProof/>
              <w:webHidden/>
            </w:rPr>
            <w:tab/>
            <w:delText>6</w:delText>
          </w:r>
        </w:del>
      </w:ins>
    </w:p>
    <w:p w:rsidR="003074C3" w:rsidDel="00EF7115" w:rsidRDefault="003074C3">
      <w:pPr>
        <w:pStyle w:val="TOC3"/>
        <w:tabs>
          <w:tab w:val="right" w:leader="dot" w:pos="9062"/>
        </w:tabs>
        <w:rPr>
          <w:ins w:id="526" w:author="Santiago Arellano" w:date="2016-03-31T16:54:00Z"/>
          <w:del w:id="527" w:author="Christoph Kern" w:date="2016-05-05T14:30:00Z"/>
          <w:rFonts w:asciiTheme="minorHAnsi" w:eastAsiaTheme="minorEastAsia" w:hAnsiTheme="minorHAnsi" w:cstheme="minorBidi"/>
          <w:i w:val="0"/>
          <w:iCs w:val="0"/>
          <w:noProof/>
          <w:sz w:val="22"/>
          <w:szCs w:val="22"/>
          <w:lang w:val="sv-SE" w:eastAsia="sv-SE"/>
        </w:rPr>
      </w:pPr>
      <w:ins w:id="528" w:author="Santiago Arellano" w:date="2016-03-31T16:54:00Z">
        <w:del w:id="529" w:author="Christoph Kern" w:date="2016-05-05T14:30:00Z">
          <w:r w:rsidRPr="00EF7115" w:rsidDel="00EF7115">
            <w:rPr>
              <w:rStyle w:val="Hyperlink"/>
              <w:i w:val="0"/>
              <w:iCs w:val="0"/>
              <w:noProof/>
            </w:rPr>
            <w:delText>3.1.1 Spectrometer and measurement electronics</w:delText>
          </w:r>
          <w:r w:rsidDel="00EF7115">
            <w:rPr>
              <w:noProof/>
              <w:webHidden/>
            </w:rPr>
            <w:tab/>
            <w:delText>6</w:delText>
          </w:r>
        </w:del>
      </w:ins>
    </w:p>
    <w:p w:rsidR="003074C3" w:rsidDel="00EF7115" w:rsidRDefault="003074C3">
      <w:pPr>
        <w:pStyle w:val="TOC3"/>
        <w:tabs>
          <w:tab w:val="right" w:leader="dot" w:pos="9062"/>
        </w:tabs>
        <w:rPr>
          <w:ins w:id="530" w:author="Santiago Arellano" w:date="2016-03-31T16:54:00Z"/>
          <w:del w:id="531" w:author="Christoph Kern" w:date="2016-05-05T14:30:00Z"/>
          <w:rFonts w:asciiTheme="minorHAnsi" w:eastAsiaTheme="minorEastAsia" w:hAnsiTheme="minorHAnsi" w:cstheme="minorBidi"/>
          <w:i w:val="0"/>
          <w:iCs w:val="0"/>
          <w:noProof/>
          <w:sz w:val="22"/>
          <w:szCs w:val="22"/>
          <w:lang w:val="sv-SE" w:eastAsia="sv-SE"/>
        </w:rPr>
      </w:pPr>
      <w:ins w:id="532" w:author="Santiago Arellano" w:date="2016-03-31T16:54:00Z">
        <w:del w:id="533" w:author="Christoph Kern" w:date="2016-05-05T14:30:00Z">
          <w:r w:rsidRPr="00EF7115" w:rsidDel="00EF7115">
            <w:rPr>
              <w:rStyle w:val="Hyperlink"/>
              <w:i w:val="0"/>
              <w:iCs w:val="0"/>
              <w:noProof/>
            </w:rPr>
            <w:delText>3.1.2 DOAS Scanner</w:delText>
          </w:r>
          <w:r w:rsidDel="00EF7115">
            <w:rPr>
              <w:noProof/>
              <w:webHidden/>
            </w:rPr>
            <w:tab/>
            <w:delText>11</w:delText>
          </w:r>
        </w:del>
      </w:ins>
    </w:p>
    <w:p w:rsidR="003074C3" w:rsidDel="00EF7115" w:rsidRDefault="003074C3">
      <w:pPr>
        <w:pStyle w:val="TOC3"/>
        <w:tabs>
          <w:tab w:val="right" w:leader="dot" w:pos="9062"/>
        </w:tabs>
        <w:rPr>
          <w:ins w:id="534" w:author="Santiago Arellano" w:date="2016-03-31T16:54:00Z"/>
          <w:del w:id="535" w:author="Christoph Kern" w:date="2016-05-05T14:30:00Z"/>
          <w:rFonts w:asciiTheme="minorHAnsi" w:eastAsiaTheme="minorEastAsia" w:hAnsiTheme="minorHAnsi" w:cstheme="minorBidi"/>
          <w:i w:val="0"/>
          <w:iCs w:val="0"/>
          <w:noProof/>
          <w:sz w:val="22"/>
          <w:szCs w:val="22"/>
          <w:lang w:val="sv-SE" w:eastAsia="sv-SE"/>
        </w:rPr>
      </w:pPr>
      <w:ins w:id="536" w:author="Santiago Arellano" w:date="2016-03-31T16:54:00Z">
        <w:del w:id="537" w:author="Christoph Kern" w:date="2016-05-05T14:30:00Z">
          <w:r w:rsidRPr="00EF7115" w:rsidDel="00EF7115">
            <w:rPr>
              <w:rStyle w:val="Hyperlink"/>
              <w:i w:val="0"/>
              <w:iCs w:val="0"/>
              <w:noProof/>
            </w:rPr>
            <w:delText>3.1.3 Example setup</w:delText>
          </w:r>
          <w:r w:rsidDel="00EF7115">
            <w:rPr>
              <w:noProof/>
              <w:webHidden/>
            </w:rPr>
            <w:tab/>
            <w:delText>14</w:delText>
          </w:r>
        </w:del>
      </w:ins>
    </w:p>
    <w:p w:rsidR="003074C3" w:rsidDel="00EF7115" w:rsidRDefault="003074C3">
      <w:pPr>
        <w:pStyle w:val="TOC2"/>
        <w:tabs>
          <w:tab w:val="right" w:leader="dot" w:pos="9062"/>
        </w:tabs>
        <w:rPr>
          <w:ins w:id="538" w:author="Santiago Arellano" w:date="2016-03-31T16:54:00Z"/>
          <w:del w:id="539" w:author="Christoph Kern" w:date="2016-05-05T14:30:00Z"/>
          <w:rFonts w:asciiTheme="minorHAnsi" w:eastAsiaTheme="minorEastAsia" w:hAnsiTheme="minorHAnsi" w:cstheme="minorBidi"/>
          <w:smallCaps w:val="0"/>
          <w:noProof/>
          <w:sz w:val="22"/>
          <w:szCs w:val="22"/>
          <w:lang w:val="sv-SE" w:eastAsia="sv-SE"/>
        </w:rPr>
      </w:pPr>
      <w:ins w:id="540" w:author="Santiago Arellano" w:date="2016-03-31T16:54:00Z">
        <w:del w:id="541" w:author="Christoph Kern" w:date="2016-05-05T14:30:00Z">
          <w:r w:rsidRPr="00EF7115" w:rsidDel="00EF7115">
            <w:rPr>
              <w:rStyle w:val="Hyperlink"/>
              <w:smallCaps w:val="0"/>
              <w:noProof/>
            </w:rPr>
            <w:delText>3.2 Configuring the instrument in the field</w:delText>
          </w:r>
          <w:r w:rsidDel="00EF7115">
            <w:rPr>
              <w:noProof/>
              <w:webHidden/>
            </w:rPr>
            <w:tab/>
            <w:delText>16</w:delText>
          </w:r>
        </w:del>
      </w:ins>
    </w:p>
    <w:p w:rsidR="003074C3" w:rsidDel="00EF7115" w:rsidRDefault="003074C3">
      <w:pPr>
        <w:pStyle w:val="TOC3"/>
        <w:tabs>
          <w:tab w:val="right" w:leader="dot" w:pos="9062"/>
        </w:tabs>
        <w:rPr>
          <w:ins w:id="542" w:author="Santiago Arellano" w:date="2016-03-31T16:54:00Z"/>
          <w:del w:id="543" w:author="Christoph Kern" w:date="2016-05-05T14:30:00Z"/>
          <w:rFonts w:asciiTheme="minorHAnsi" w:eastAsiaTheme="minorEastAsia" w:hAnsiTheme="minorHAnsi" w:cstheme="minorBidi"/>
          <w:i w:val="0"/>
          <w:iCs w:val="0"/>
          <w:noProof/>
          <w:sz w:val="22"/>
          <w:szCs w:val="22"/>
          <w:lang w:val="sv-SE" w:eastAsia="sv-SE"/>
        </w:rPr>
      </w:pPr>
      <w:ins w:id="544" w:author="Santiago Arellano" w:date="2016-03-31T16:54:00Z">
        <w:del w:id="545" w:author="Christoph Kern" w:date="2016-05-05T14:30:00Z">
          <w:r w:rsidRPr="00EF7115" w:rsidDel="00EF7115">
            <w:rPr>
              <w:rStyle w:val="Hyperlink"/>
              <w:i w:val="0"/>
              <w:iCs w:val="0"/>
              <w:noProof/>
            </w:rPr>
            <w:delText>3.2.1 Give your computer a static IP address</w:delText>
          </w:r>
          <w:r w:rsidDel="00EF7115">
            <w:rPr>
              <w:noProof/>
              <w:webHidden/>
            </w:rPr>
            <w:tab/>
            <w:delText>16</w:delText>
          </w:r>
        </w:del>
      </w:ins>
    </w:p>
    <w:p w:rsidR="003074C3" w:rsidDel="00EF7115" w:rsidRDefault="003074C3">
      <w:pPr>
        <w:pStyle w:val="TOC3"/>
        <w:tabs>
          <w:tab w:val="right" w:leader="dot" w:pos="9062"/>
        </w:tabs>
        <w:rPr>
          <w:ins w:id="546" w:author="Santiago Arellano" w:date="2016-03-31T16:54:00Z"/>
          <w:del w:id="547" w:author="Christoph Kern" w:date="2016-05-05T14:30:00Z"/>
          <w:rFonts w:asciiTheme="minorHAnsi" w:eastAsiaTheme="minorEastAsia" w:hAnsiTheme="minorHAnsi" w:cstheme="minorBidi"/>
          <w:i w:val="0"/>
          <w:iCs w:val="0"/>
          <w:noProof/>
          <w:sz w:val="22"/>
          <w:szCs w:val="22"/>
          <w:lang w:val="sv-SE" w:eastAsia="sv-SE"/>
        </w:rPr>
      </w:pPr>
      <w:ins w:id="548" w:author="Santiago Arellano" w:date="2016-03-31T16:54:00Z">
        <w:del w:id="549" w:author="Christoph Kern" w:date="2016-05-05T14:30:00Z">
          <w:r w:rsidRPr="00EF7115" w:rsidDel="00EF7115">
            <w:rPr>
              <w:rStyle w:val="Hyperlink"/>
              <w:i w:val="0"/>
              <w:iCs w:val="0"/>
              <w:noProof/>
            </w:rPr>
            <w:delText>3.2.2 Connecting to the instrument using FileZilla</w:delText>
          </w:r>
          <w:r w:rsidDel="00EF7115">
            <w:rPr>
              <w:noProof/>
              <w:webHidden/>
            </w:rPr>
            <w:tab/>
            <w:delText>18</w:delText>
          </w:r>
        </w:del>
      </w:ins>
    </w:p>
    <w:p w:rsidR="003074C3" w:rsidDel="00EF7115" w:rsidRDefault="003074C3">
      <w:pPr>
        <w:pStyle w:val="TOC3"/>
        <w:tabs>
          <w:tab w:val="right" w:leader="dot" w:pos="9062"/>
        </w:tabs>
        <w:rPr>
          <w:ins w:id="550" w:author="Santiago Arellano" w:date="2016-03-31T16:54:00Z"/>
          <w:del w:id="551" w:author="Christoph Kern" w:date="2016-05-05T14:30:00Z"/>
          <w:rFonts w:asciiTheme="minorHAnsi" w:eastAsiaTheme="minorEastAsia" w:hAnsiTheme="minorHAnsi" w:cstheme="minorBidi"/>
          <w:i w:val="0"/>
          <w:iCs w:val="0"/>
          <w:noProof/>
          <w:sz w:val="22"/>
          <w:szCs w:val="22"/>
          <w:lang w:val="sv-SE" w:eastAsia="sv-SE"/>
        </w:rPr>
      </w:pPr>
      <w:ins w:id="552" w:author="Santiago Arellano" w:date="2016-03-31T16:54:00Z">
        <w:del w:id="553" w:author="Christoph Kern" w:date="2016-05-05T14:30:00Z">
          <w:r w:rsidRPr="00EF7115" w:rsidDel="00EF7115">
            <w:rPr>
              <w:rStyle w:val="Hyperlink"/>
              <w:i w:val="0"/>
              <w:iCs w:val="0"/>
              <w:noProof/>
            </w:rPr>
            <w:delText>3.2.3 Configuring the network settings (IP address) of the MOXA</w:delText>
          </w:r>
          <w:r w:rsidDel="00EF7115">
            <w:rPr>
              <w:noProof/>
              <w:webHidden/>
            </w:rPr>
            <w:tab/>
            <w:delText>18</w:delText>
          </w:r>
        </w:del>
      </w:ins>
    </w:p>
    <w:p w:rsidR="003074C3" w:rsidDel="00EF7115" w:rsidRDefault="003074C3">
      <w:pPr>
        <w:pStyle w:val="TOC3"/>
        <w:tabs>
          <w:tab w:val="right" w:leader="dot" w:pos="9062"/>
        </w:tabs>
        <w:rPr>
          <w:ins w:id="554" w:author="Santiago Arellano" w:date="2016-03-31T16:54:00Z"/>
          <w:del w:id="555" w:author="Christoph Kern" w:date="2016-05-05T14:30:00Z"/>
          <w:rFonts w:asciiTheme="minorHAnsi" w:eastAsiaTheme="minorEastAsia" w:hAnsiTheme="minorHAnsi" w:cstheme="minorBidi"/>
          <w:i w:val="0"/>
          <w:iCs w:val="0"/>
          <w:noProof/>
          <w:sz w:val="22"/>
          <w:szCs w:val="22"/>
          <w:lang w:val="sv-SE" w:eastAsia="sv-SE"/>
        </w:rPr>
      </w:pPr>
      <w:ins w:id="556" w:author="Santiago Arellano" w:date="2016-03-31T16:54:00Z">
        <w:del w:id="557" w:author="Christoph Kern" w:date="2016-05-05T14:30:00Z">
          <w:r w:rsidRPr="00EF7115" w:rsidDel="00EF7115">
            <w:rPr>
              <w:rStyle w:val="Hyperlink"/>
              <w:i w:val="0"/>
              <w:iCs w:val="0"/>
              <w:noProof/>
            </w:rPr>
            <w:delText>3.2.4 Configuring the scanner measurement routine (cfg.txt)</w:delText>
          </w:r>
          <w:r w:rsidDel="00EF7115">
            <w:rPr>
              <w:noProof/>
              <w:webHidden/>
            </w:rPr>
            <w:tab/>
            <w:delText>20</w:delText>
          </w:r>
        </w:del>
      </w:ins>
    </w:p>
    <w:p w:rsidR="003074C3" w:rsidDel="00EF7115" w:rsidRDefault="003074C3">
      <w:pPr>
        <w:pStyle w:val="TOC2"/>
        <w:tabs>
          <w:tab w:val="right" w:leader="dot" w:pos="9062"/>
        </w:tabs>
        <w:rPr>
          <w:ins w:id="558" w:author="Santiago Arellano" w:date="2016-03-31T16:54:00Z"/>
          <w:del w:id="559" w:author="Christoph Kern" w:date="2016-05-05T14:30:00Z"/>
          <w:rFonts w:asciiTheme="minorHAnsi" w:eastAsiaTheme="minorEastAsia" w:hAnsiTheme="minorHAnsi" w:cstheme="minorBidi"/>
          <w:smallCaps w:val="0"/>
          <w:noProof/>
          <w:sz w:val="22"/>
          <w:szCs w:val="22"/>
          <w:lang w:val="sv-SE" w:eastAsia="sv-SE"/>
        </w:rPr>
      </w:pPr>
      <w:ins w:id="560" w:author="Santiago Arellano" w:date="2016-03-31T16:54:00Z">
        <w:del w:id="561" w:author="Christoph Kern" w:date="2016-05-05T14:30:00Z">
          <w:r w:rsidRPr="00EF7115" w:rsidDel="00EF7115">
            <w:rPr>
              <w:rStyle w:val="Hyperlink"/>
              <w:smallCaps w:val="0"/>
              <w:noProof/>
            </w:rPr>
            <w:delText>3.3 Troubleshooting the instrument with PuTTY, Telnet, or Hyperterminal</w:delText>
          </w:r>
          <w:r w:rsidDel="00EF7115">
            <w:rPr>
              <w:noProof/>
              <w:webHidden/>
            </w:rPr>
            <w:tab/>
            <w:delText>25</w:delText>
          </w:r>
        </w:del>
      </w:ins>
    </w:p>
    <w:p w:rsidR="003074C3" w:rsidDel="00EF7115" w:rsidRDefault="003074C3">
      <w:pPr>
        <w:pStyle w:val="TOC3"/>
        <w:tabs>
          <w:tab w:val="right" w:leader="dot" w:pos="9062"/>
        </w:tabs>
        <w:rPr>
          <w:ins w:id="562" w:author="Santiago Arellano" w:date="2016-03-31T16:54:00Z"/>
          <w:del w:id="563" w:author="Christoph Kern" w:date="2016-05-05T14:30:00Z"/>
          <w:rFonts w:asciiTheme="minorHAnsi" w:eastAsiaTheme="minorEastAsia" w:hAnsiTheme="minorHAnsi" w:cstheme="minorBidi"/>
          <w:i w:val="0"/>
          <w:iCs w:val="0"/>
          <w:noProof/>
          <w:sz w:val="22"/>
          <w:szCs w:val="22"/>
          <w:lang w:val="sv-SE" w:eastAsia="sv-SE"/>
        </w:rPr>
      </w:pPr>
      <w:ins w:id="564" w:author="Santiago Arellano" w:date="2016-03-31T16:54:00Z">
        <w:del w:id="565" w:author="Christoph Kern" w:date="2016-05-05T14:30:00Z">
          <w:r w:rsidRPr="00EF7115" w:rsidDel="00EF7115">
            <w:rPr>
              <w:rStyle w:val="Hyperlink"/>
              <w:i w:val="0"/>
              <w:iCs w:val="0"/>
              <w:noProof/>
            </w:rPr>
            <w:delText>3.3.1 Connecting to the MOXA with a Telnet client</w:delText>
          </w:r>
          <w:r w:rsidDel="00EF7115">
            <w:rPr>
              <w:noProof/>
              <w:webHidden/>
            </w:rPr>
            <w:tab/>
            <w:delText>25</w:delText>
          </w:r>
        </w:del>
      </w:ins>
    </w:p>
    <w:p w:rsidR="003074C3" w:rsidDel="00EF7115" w:rsidRDefault="003074C3">
      <w:pPr>
        <w:pStyle w:val="TOC3"/>
        <w:tabs>
          <w:tab w:val="right" w:leader="dot" w:pos="9062"/>
        </w:tabs>
        <w:rPr>
          <w:ins w:id="566" w:author="Santiago Arellano" w:date="2016-03-31T16:54:00Z"/>
          <w:del w:id="567" w:author="Christoph Kern" w:date="2016-05-05T14:30:00Z"/>
          <w:rFonts w:asciiTheme="minorHAnsi" w:eastAsiaTheme="minorEastAsia" w:hAnsiTheme="minorHAnsi" w:cstheme="minorBidi"/>
          <w:i w:val="0"/>
          <w:iCs w:val="0"/>
          <w:noProof/>
          <w:sz w:val="22"/>
          <w:szCs w:val="22"/>
          <w:lang w:val="sv-SE" w:eastAsia="sv-SE"/>
        </w:rPr>
      </w:pPr>
      <w:ins w:id="568" w:author="Santiago Arellano" w:date="2016-03-31T16:54:00Z">
        <w:del w:id="569" w:author="Christoph Kern" w:date="2016-05-05T14:30:00Z">
          <w:r w:rsidRPr="00EF7115" w:rsidDel="00EF7115">
            <w:rPr>
              <w:rStyle w:val="Hyperlink"/>
              <w:i w:val="0"/>
              <w:iCs w:val="0"/>
              <w:noProof/>
            </w:rPr>
            <w:delText>3.3.2 Useful commands for troubleshooting</w:delText>
          </w:r>
          <w:r w:rsidDel="00EF7115">
            <w:rPr>
              <w:noProof/>
              <w:webHidden/>
            </w:rPr>
            <w:tab/>
            <w:delText>26</w:delText>
          </w:r>
        </w:del>
      </w:ins>
    </w:p>
    <w:p w:rsidR="003074C3" w:rsidDel="00EF7115" w:rsidRDefault="003074C3">
      <w:pPr>
        <w:pStyle w:val="TOC3"/>
        <w:tabs>
          <w:tab w:val="right" w:leader="dot" w:pos="9062"/>
        </w:tabs>
        <w:rPr>
          <w:ins w:id="570" w:author="Santiago Arellano" w:date="2016-03-31T16:54:00Z"/>
          <w:del w:id="571" w:author="Christoph Kern" w:date="2016-05-05T14:30:00Z"/>
          <w:rFonts w:asciiTheme="minorHAnsi" w:eastAsiaTheme="minorEastAsia" w:hAnsiTheme="minorHAnsi" w:cstheme="minorBidi"/>
          <w:i w:val="0"/>
          <w:iCs w:val="0"/>
          <w:noProof/>
          <w:sz w:val="22"/>
          <w:szCs w:val="22"/>
          <w:lang w:val="sv-SE" w:eastAsia="sv-SE"/>
        </w:rPr>
      </w:pPr>
      <w:ins w:id="572" w:author="Santiago Arellano" w:date="2016-03-31T16:54:00Z">
        <w:del w:id="573" w:author="Christoph Kern" w:date="2016-05-05T14:30:00Z">
          <w:r w:rsidRPr="00EF7115" w:rsidDel="00EF7115">
            <w:rPr>
              <w:rStyle w:val="Hyperlink"/>
              <w:i w:val="0"/>
              <w:iCs w:val="0"/>
              <w:noProof/>
            </w:rPr>
            <w:delText>3.3.3. Description of important files and their locations</w:delText>
          </w:r>
          <w:r w:rsidDel="00EF7115">
            <w:rPr>
              <w:noProof/>
              <w:webHidden/>
            </w:rPr>
            <w:tab/>
            <w:delText>27</w:delText>
          </w:r>
        </w:del>
      </w:ins>
    </w:p>
    <w:p w:rsidR="003074C3" w:rsidDel="00EF7115" w:rsidRDefault="003074C3">
      <w:pPr>
        <w:pStyle w:val="TOC3"/>
        <w:tabs>
          <w:tab w:val="right" w:leader="dot" w:pos="9062"/>
        </w:tabs>
        <w:rPr>
          <w:ins w:id="574" w:author="Santiago Arellano" w:date="2016-03-31T16:54:00Z"/>
          <w:del w:id="575" w:author="Christoph Kern" w:date="2016-05-05T14:30:00Z"/>
          <w:rFonts w:asciiTheme="minorHAnsi" w:eastAsiaTheme="minorEastAsia" w:hAnsiTheme="minorHAnsi" w:cstheme="minorBidi"/>
          <w:i w:val="0"/>
          <w:iCs w:val="0"/>
          <w:noProof/>
          <w:sz w:val="22"/>
          <w:szCs w:val="22"/>
          <w:lang w:val="sv-SE" w:eastAsia="sv-SE"/>
        </w:rPr>
      </w:pPr>
      <w:ins w:id="576" w:author="Santiago Arellano" w:date="2016-03-31T16:54:00Z">
        <w:del w:id="577" w:author="Christoph Kern" w:date="2016-05-05T14:30:00Z">
          <w:r w:rsidRPr="00EF7115" w:rsidDel="00EF7115">
            <w:rPr>
              <w:rStyle w:val="Hyperlink"/>
              <w:i w:val="0"/>
              <w:iCs w:val="0"/>
              <w:noProof/>
            </w:rPr>
            <w:delText>3.3.4. Connecting the Moxa with a serial cable</w:delText>
          </w:r>
          <w:r w:rsidDel="00EF7115">
            <w:rPr>
              <w:noProof/>
              <w:webHidden/>
            </w:rPr>
            <w:tab/>
            <w:delText>27</w:delText>
          </w:r>
        </w:del>
      </w:ins>
    </w:p>
    <w:p w:rsidR="003074C3" w:rsidDel="00EF7115" w:rsidRDefault="003074C3">
      <w:pPr>
        <w:pStyle w:val="TOC1"/>
        <w:tabs>
          <w:tab w:val="right" w:leader="dot" w:pos="9062"/>
        </w:tabs>
        <w:rPr>
          <w:ins w:id="578" w:author="Santiago Arellano" w:date="2016-03-31T16:54:00Z"/>
          <w:del w:id="579" w:author="Christoph Kern" w:date="2016-05-05T14:30:00Z"/>
          <w:rFonts w:asciiTheme="minorHAnsi" w:eastAsiaTheme="minorEastAsia" w:hAnsiTheme="minorHAnsi" w:cstheme="minorBidi"/>
          <w:b w:val="0"/>
          <w:bCs w:val="0"/>
          <w:caps w:val="0"/>
          <w:noProof/>
          <w:sz w:val="22"/>
          <w:szCs w:val="22"/>
          <w:lang w:val="sv-SE" w:eastAsia="sv-SE"/>
        </w:rPr>
      </w:pPr>
      <w:ins w:id="580" w:author="Santiago Arellano" w:date="2016-03-31T16:54:00Z">
        <w:del w:id="581" w:author="Christoph Kern" w:date="2016-05-05T14:30:00Z">
          <w:r w:rsidRPr="00EF7115" w:rsidDel="00EF7115">
            <w:rPr>
              <w:rStyle w:val="Hyperlink"/>
              <w:b w:val="0"/>
              <w:bCs w:val="0"/>
              <w:caps w:val="0"/>
              <w:noProof/>
            </w:rPr>
            <w:delText>4 Configuring the NOVAC software at the observatory</w:delText>
          </w:r>
          <w:r w:rsidDel="00EF7115">
            <w:rPr>
              <w:noProof/>
              <w:webHidden/>
            </w:rPr>
            <w:tab/>
            <w:delText>29</w:delText>
          </w:r>
        </w:del>
      </w:ins>
    </w:p>
    <w:p w:rsidR="003074C3" w:rsidDel="00EF7115" w:rsidRDefault="003074C3">
      <w:pPr>
        <w:pStyle w:val="TOC2"/>
        <w:tabs>
          <w:tab w:val="right" w:leader="dot" w:pos="9062"/>
        </w:tabs>
        <w:rPr>
          <w:ins w:id="582" w:author="Santiago Arellano" w:date="2016-03-31T16:54:00Z"/>
          <w:del w:id="583" w:author="Christoph Kern" w:date="2016-05-05T14:30:00Z"/>
          <w:rFonts w:asciiTheme="minorHAnsi" w:eastAsiaTheme="minorEastAsia" w:hAnsiTheme="minorHAnsi" w:cstheme="minorBidi"/>
          <w:smallCaps w:val="0"/>
          <w:noProof/>
          <w:sz w:val="22"/>
          <w:szCs w:val="22"/>
          <w:lang w:val="sv-SE" w:eastAsia="sv-SE"/>
        </w:rPr>
      </w:pPr>
      <w:ins w:id="584" w:author="Santiago Arellano" w:date="2016-03-31T16:54:00Z">
        <w:del w:id="585" w:author="Christoph Kern" w:date="2016-05-05T14:30:00Z">
          <w:r w:rsidRPr="00EF7115" w:rsidDel="00EF7115">
            <w:rPr>
              <w:rStyle w:val="Hyperlink"/>
              <w:smallCaps w:val="0"/>
              <w:noProof/>
            </w:rPr>
            <w:lastRenderedPageBreak/>
            <w:delText>4.1. Scanning Instrument Settings</w:delText>
          </w:r>
          <w:r w:rsidDel="00EF7115">
            <w:rPr>
              <w:noProof/>
              <w:webHidden/>
            </w:rPr>
            <w:tab/>
            <w:delText>29</w:delText>
          </w:r>
        </w:del>
      </w:ins>
    </w:p>
    <w:p w:rsidR="003074C3" w:rsidDel="00EF7115" w:rsidRDefault="003074C3">
      <w:pPr>
        <w:pStyle w:val="TOC3"/>
        <w:tabs>
          <w:tab w:val="right" w:leader="dot" w:pos="9062"/>
        </w:tabs>
        <w:rPr>
          <w:ins w:id="586" w:author="Santiago Arellano" w:date="2016-03-31T16:54:00Z"/>
          <w:del w:id="587" w:author="Christoph Kern" w:date="2016-05-05T14:30:00Z"/>
          <w:rFonts w:asciiTheme="minorHAnsi" w:eastAsiaTheme="minorEastAsia" w:hAnsiTheme="minorHAnsi" w:cstheme="minorBidi"/>
          <w:i w:val="0"/>
          <w:iCs w:val="0"/>
          <w:noProof/>
          <w:sz w:val="22"/>
          <w:szCs w:val="22"/>
          <w:lang w:val="sv-SE" w:eastAsia="sv-SE"/>
        </w:rPr>
      </w:pPr>
      <w:ins w:id="588" w:author="Santiago Arellano" w:date="2016-03-31T16:54:00Z">
        <w:del w:id="589" w:author="Christoph Kern" w:date="2016-05-05T14:30:00Z">
          <w:r w:rsidRPr="00EF7115" w:rsidDel="00EF7115">
            <w:rPr>
              <w:rStyle w:val="Hyperlink"/>
              <w:i w:val="0"/>
              <w:iCs w:val="0"/>
              <w:noProof/>
              <w:lang w:val="en-US"/>
            </w:rPr>
            <w:delText>4.1.1 Instrument information ‘Info’</w:delText>
          </w:r>
          <w:r w:rsidDel="00EF7115">
            <w:rPr>
              <w:noProof/>
              <w:webHidden/>
            </w:rPr>
            <w:tab/>
            <w:delText>29</w:delText>
          </w:r>
        </w:del>
      </w:ins>
    </w:p>
    <w:p w:rsidR="003074C3" w:rsidDel="00EF7115" w:rsidRDefault="003074C3">
      <w:pPr>
        <w:pStyle w:val="TOC3"/>
        <w:tabs>
          <w:tab w:val="right" w:leader="dot" w:pos="9062"/>
        </w:tabs>
        <w:rPr>
          <w:ins w:id="590" w:author="Santiago Arellano" w:date="2016-03-31T16:54:00Z"/>
          <w:del w:id="591" w:author="Christoph Kern" w:date="2016-05-05T14:30:00Z"/>
          <w:rFonts w:asciiTheme="minorHAnsi" w:eastAsiaTheme="minorEastAsia" w:hAnsiTheme="minorHAnsi" w:cstheme="minorBidi"/>
          <w:i w:val="0"/>
          <w:iCs w:val="0"/>
          <w:noProof/>
          <w:sz w:val="22"/>
          <w:szCs w:val="22"/>
          <w:lang w:val="sv-SE" w:eastAsia="sv-SE"/>
        </w:rPr>
      </w:pPr>
      <w:ins w:id="592" w:author="Santiago Arellano" w:date="2016-03-31T16:54:00Z">
        <w:del w:id="593" w:author="Christoph Kern" w:date="2016-05-05T14:30:00Z">
          <w:r w:rsidRPr="00EF7115" w:rsidDel="00EF7115">
            <w:rPr>
              <w:rStyle w:val="Hyperlink"/>
              <w:i w:val="0"/>
              <w:iCs w:val="0"/>
              <w:noProof/>
              <w:lang w:val="en-US"/>
            </w:rPr>
            <w:delText>4.1.2 Evaluation Setting</w:delText>
          </w:r>
          <w:r w:rsidDel="00EF7115">
            <w:rPr>
              <w:noProof/>
              <w:webHidden/>
            </w:rPr>
            <w:tab/>
            <w:delText>30</w:delText>
          </w:r>
        </w:del>
      </w:ins>
    </w:p>
    <w:p w:rsidR="003074C3" w:rsidDel="00EF7115" w:rsidRDefault="003074C3">
      <w:pPr>
        <w:pStyle w:val="TOC3"/>
        <w:tabs>
          <w:tab w:val="right" w:leader="dot" w:pos="9062"/>
        </w:tabs>
        <w:rPr>
          <w:ins w:id="594" w:author="Santiago Arellano" w:date="2016-03-31T16:54:00Z"/>
          <w:del w:id="595" w:author="Christoph Kern" w:date="2016-05-05T14:30:00Z"/>
          <w:rFonts w:asciiTheme="minorHAnsi" w:eastAsiaTheme="minorEastAsia" w:hAnsiTheme="minorHAnsi" w:cstheme="minorBidi"/>
          <w:i w:val="0"/>
          <w:iCs w:val="0"/>
          <w:noProof/>
          <w:sz w:val="22"/>
          <w:szCs w:val="22"/>
          <w:lang w:val="sv-SE" w:eastAsia="sv-SE"/>
        </w:rPr>
      </w:pPr>
      <w:ins w:id="596" w:author="Santiago Arellano" w:date="2016-03-31T16:54:00Z">
        <w:del w:id="597" w:author="Christoph Kern" w:date="2016-05-05T14:30:00Z">
          <w:r w:rsidRPr="00EF7115" w:rsidDel="00EF7115">
            <w:rPr>
              <w:rStyle w:val="Hyperlink"/>
              <w:i w:val="0"/>
              <w:iCs w:val="0"/>
              <w:noProof/>
              <w:lang w:val="en-US"/>
            </w:rPr>
            <w:delText>4.1.3 Communication Setting</w:delText>
          </w:r>
          <w:r w:rsidDel="00EF7115">
            <w:rPr>
              <w:noProof/>
              <w:webHidden/>
            </w:rPr>
            <w:tab/>
            <w:delText>31</w:delText>
          </w:r>
        </w:del>
      </w:ins>
    </w:p>
    <w:p w:rsidR="003074C3" w:rsidDel="00EF7115" w:rsidRDefault="003074C3">
      <w:pPr>
        <w:pStyle w:val="TOC3"/>
        <w:tabs>
          <w:tab w:val="right" w:leader="dot" w:pos="9062"/>
        </w:tabs>
        <w:rPr>
          <w:ins w:id="598" w:author="Santiago Arellano" w:date="2016-03-31T16:54:00Z"/>
          <w:del w:id="599" w:author="Christoph Kern" w:date="2016-05-05T14:30:00Z"/>
          <w:rFonts w:asciiTheme="minorHAnsi" w:eastAsiaTheme="minorEastAsia" w:hAnsiTheme="minorHAnsi" w:cstheme="minorBidi"/>
          <w:i w:val="0"/>
          <w:iCs w:val="0"/>
          <w:noProof/>
          <w:sz w:val="22"/>
          <w:szCs w:val="22"/>
          <w:lang w:val="sv-SE" w:eastAsia="sv-SE"/>
        </w:rPr>
      </w:pPr>
      <w:ins w:id="600" w:author="Santiago Arellano" w:date="2016-03-31T16:54:00Z">
        <w:del w:id="601" w:author="Christoph Kern" w:date="2016-05-05T14:30:00Z">
          <w:r w:rsidRPr="00EF7115" w:rsidDel="00EF7115">
            <w:rPr>
              <w:rStyle w:val="Hyperlink"/>
              <w:i w:val="0"/>
              <w:iCs w:val="0"/>
              <w:noProof/>
              <w:lang w:val="en-US"/>
            </w:rPr>
            <w:delText>4.1.4 Remote Configuration</w:delText>
          </w:r>
          <w:r w:rsidDel="00EF7115">
            <w:rPr>
              <w:noProof/>
              <w:webHidden/>
            </w:rPr>
            <w:tab/>
            <w:delText>34</w:delText>
          </w:r>
        </w:del>
      </w:ins>
    </w:p>
    <w:p w:rsidR="003074C3" w:rsidDel="00EF7115" w:rsidRDefault="003074C3">
      <w:pPr>
        <w:pStyle w:val="TOC3"/>
        <w:tabs>
          <w:tab w:val="right" w:leader="dot" w:pos="9062"/>
        </w:tabs>
        <w:rPr>
          <w:ins w:id="602" w:author="Santiago Arellano" w:date="2016-03-31T16:54:00Z"/>
          <w:del w:id="603" w:author="Christoph Kern" w:date="2016-05-05T14:30:00Z"/>
          <w:rFonts w:asciiTheme="minorHAnsi" w:eastAsiaTheme="minorEastAsia" w:hAnsiTheme="minorHAnsi" w:cstheme="minorBidi"/>
          <w:i w:val="0"/>
          <w:iCs w:val="0"/>
          <w:noProof/>
          <w:sz w:val="22"/>
          <w:szCs w:val="22"/>
          <w:lang w:val="sv-SE" w:eastAsia="sv-SE"/>
        </w:rPr>
      </w:pPr>
      <w:ins w:id="604" w:author="Santiago Arellano" w:date="2016-03-31T16:54:00Z">
        <w:del w:id="605" w:author="Christoph Kern" w:date="2016-05-05T14:30:00Z">
          <w:r w:rsidRPr="00EF7115" w:rsidDel="00EF7115">
            <w:rPr>
              <w:rStyle w:val="Hyperlink"/>
              <w:i w:val="0"/>
              <w:iCs w:val="0"/>
              <w:noProof/>
              <w:lang w:val="en-US"/>
            </w:rPr>
            <w:delText>4.1.5 Wind Configuration</w:delText>
          </w:r>
          <w:r w:rsidDel="00EF7115">
            <w:rPr>
              <w:noProof/>
              <w:webHidden/>
            </w:rPr>
            <w:tab/>
            <w:delText>34</w:delText>
          </w:r>
        </w:del>
      </w:ins>
    </w:p>
    <w:p w:rsidR="003074C3" w:rsidDel="00EF7115" w:rsidRDefault="003074C3">
      <w:pPr>
        <w:pStyle w:val="TOC3"/>
        <w:tabs>
          <w:tab w:val="right" w:leader="dot" w:pos="9062"/>
        </w:tabs>
        <w:rPr>
          <w:ins w:id="606" w:author="Santiago Arellano" w:date="2016-03-31T16:54:00Z"/>
          <w:del w:id="607" w:author="Christoph Kern" w:date="2016-05-05T14:30:00Z"/>
          <w:rFonts w:asciiTheme="minorHAnsi" w:eastAsiaTheme="minorEastAsia" w:hAnsiTheme="minorHAnsi" w:cstheme="minorBidi"/>
          <w:i w:val="0"/>
          <w:iCs w:val="0"/>
          <w:noProof/>
          <w:sz w:val="22"/>
          <w:szCs w:val="22"/>
          <w:lang w:val="sv-SE" w:eastAsia="sv-SE"/>
        </w:rPr>
      </w:pPr>
      <w:ins w:id="608" w:author="Santiago Arellano" w:date="2016-03-31T16:54:00Z">
        <w:del w:id="609" w:author="Christoph Kern" w:date="2016-05-05T14:30:00Z">
          <w:r w:rsidRPr="00EF7115" w:rsidDel="00EF7115">
            <w:rPr>
              <w:rStyle w:val="Hyperlink"/>
              <w:i w:val="0"/>
              <w:iCs w:val="0"/>
              <w:noProof/>
              <w:lang w:val="en-US"/>
            </w:rPr>
            <w:delText>4.1.6 Configuration of the Dark – Current</w:delText>
          </w:r>
          <w:r w:rsidDel="00EF7115">
            <w:rPr>
              <w:noProof/>
              <w:webHidden/>
            </w:rPr>
            <w:tab/>
            <w:delText>35</w:delText>
          </w:r>
        </w:del>
      </w:ins>
    </w:p>
    <w:p w:rsidR="003074C3" w:rsidDel="00EF7115" w:rsidRDefault="003074C3">
      <w:pPr>
        <w:pStyle w:val="TOC2"/>
        <w:tabs>
          <w:tab w:val="right" w:leader="dot" w:pos="9062"/>
        </w:tabs>
        <w:rPr>
          <w:ins w:id="610" w:author="Santiago Arellano" w:date="2016-03-31T16:54:00Z"/>
          <w:del w:id="611" w:author="Christoph Kern" w:date="2016-05-05T14:30:00Z"/>
          <w:rFonts w:asciiTheme="minorHAnsi" w:eastAsiaTheme="minorEastAsia" w:hAnsiTheme="minorHAnsi" w:cstheme="minorBidi"/>
          <w:smallCaps w:val="0"/>
          <w:noProof/>
          <w:sz w:val="22"/>
          <w:szCs w:val="22"/>
          <w:lang w:val="sv-SE" w:eastAsia="sv-SE"/>
        </w:rPr>
      </w:pPr>
      <w:ins w:id="612" w:author="Santiago Arellano" w:date="2016-03-31T16:54:00Z">
        <w:del w:id="613" w:author="Christoph Kern" w:date="2016-05-05T14:30:00Z">
          <w:r w:rsidRPr="00EF7115" w:rsidDel="00EF7115">
            <w:rPr>
              <w:rStyle w:val="Hyperlink"/>
              <w:smallCaps w:val="0"/>
              <w:noProof/>
            </w:rPr>
            <w:delText>4.2 Global Settings</w:delText>
          </w:r>
          <w:r w:rsidDel="00EF7115">
            <w:rPr>
              <w:noProof/>
              <w:webHidden/>
            </w:rPr>
            <w:tab/>
            <w:delText>36</w:delText>
          </w:r>
        </w:del>
      </w:ins>
    </w:p>
    <w:p w:rsidR="003074C3" w:rsidDel="00EF7115" w:rsidRDefault="003074C3">
      <w:pPr>
        <w:pStyle w:val="TOC2"/>
        <w:tabs>
          <w:tab w:val="right" w:leader="dot" w:pos="9062"/>
        </w:tabs>
        <w:rPr>
          <w:ins w:id="614" w:author="Santiago Arellano" w:date="2016-03-31T16:54:00Z"/>
          <w:del w:id="615" w:author="Christoph Kern" w:date="2016-05-05T14:30:00Z"/>
          <w:rFonts w:asciiTheme="minorHAnsi" w:eastAsiaTheme="minorEastAsia" w:hAnsiTheme="minorHAnsi" w:cstheme="minorBidi"/>
          <w:smallCaps w:val="0"/>
          <w:noProof/>
          <w:sz w:val="22"/>
          <w:szCs w:val="22"/>
          <w:lang w:val="sv-SE" w:eastAsia="sv-SE"/>
        </w:rPr>
      </w:pPr>
      <w:ins w:id="616" w:author="Santiago Arellano" w:date="2016-03-31T16:54:00Z">
        <w:del w:id="617" w:author="Christoph Kern" w:date="2016-05-05T14:30:00Z">
          <w:r w:rsidRPr="00EF7115" w:rsidDel="00EF7115">
            <w:rPr>
              <w:rStyle w:val="Hyperlink"/>
              <w:smallCaps w:val="0"/>
              <w:noProof/>
            </w:rPr>
            <w:delText>4.3 Saving the Settings</w:delText>
          </w:r>
          <w:r w:rsidDel="00EF7115">
            <w:rPr>
              <w:noProof/>
              <w:webHidden/>
            </w:rPr>
            <w:tab/>
            <w:delText>39</w:delText>
          </w:r>
        </w:del>
      </w:ins>
    </w:p>
    <w:p w:rsidR="003074C3" w:rsidDel="00EF7115" w:rsidRDefault="003074C3">
      <w:pPr>
        <w:pStyle w:val="TOC2"/>
        <w:tabs>
          <w:tab w:val="right" w:leader="dot" w:pos="9062"/>
        </w:tabs>
        <w:rPr>
          <w:ins w:id="618" w:author="Santiago Arellano" w:date="2016-03-31T16:54:00Z"/>
          <w:del w:id="619" w:author="Christoph Kern" w:date="2016-05-05T14:30:00Z"/>
          <w:rFonts w:asciiTheme="minorHAnsi" w:eastAsiaTheme="minorEastAsia" w:hAnsiTheme="minorHAnsi" w:cstheme="minorBidi"/>
          <w:smallCaps w:val="0"/>
          <w:noProof/>
          <w:sz w:val="22"/>
          <w:szCs w:val="22"/>
          <w:lang w:val="sv-SE" w:eastAsia="sv-SE"/>
        </w:rPr>
      </w:pPr>
      <w:ins w:id="620" w:author="Santiago Arellano" w:date="2016-03-31T16:54:00Z">
        <w:del w:id="621" w:author="Christoph Kern" w:date="2016-05-05T14:30:00Z">
          <w:r w:rsidRPr="00EF7115" w:rsidDel="00EF7115">
            <w:rPr>
              <w:rStyle w:val="Hyperlink"/>
              <w:smallCaps w:val="0"/>
              <w:noProof/>
            </w:rPr>
            <w:delText>4.4 The &lt;electronics&gt; parameter for the Moxa</w:delText>
          </w:r>
          <w:r w:rsidDel="00EF7115">
            <w:rPr>
              <w:noProof/>
              <w:webHidden/>
            </w:rPr>
            <w:tab/>
            <w:delText>39</w:delText>
          </w:r>
        </w:del>
      </w:ins>
    </w:p>
    <w:p w:rsidR="003074C3" w:rsidDel="00EF7115" w:rsidRDefault="003074C3">
      <w:pPr>
        <w:pStyle w:val="TOC1"/>
        <w:tabs>
          <w:tab w:val="right" w:leader="dot" w:pos="9062"/>
        </w:tabs>
        <w:rPr>
          <w:ins w:id="622" w:author="Santiago Arellano" w:date="2016-03-31T16:54:00Z"/>
          <w:del w:id="623" w:author="Christoph Kern" w:date="2016-05-05T14:30:00Z"/>
          <w:rFonts w:asciiTheme="minorHAnsi" w:eastAsiaTheme="minorEastAsia" w:hAnsiTheme="minorHAnsi" w:cstheme="minorBidi"/>
          <w:b w:val="0"/>
          <w:bCs w:val="0"/>
          <w:caps w:val="0"/>
          <w:noProof/>
          <w:sz w:val="22"/>
          <w:szCs w:val="22"/>
          <w:lang w:val="sv-SE" w:eastAsia="sv-SE"/>
        </w:rPr>
      </w:pPr>
      <w:ins w:id="624" w:author="Santiago Arellano" w:date="2016-03-31T16:54:00Z">
        <w:del w:id="625" w:author="Christoph Kern" w:date="2016-05-05T14:30:00Z">
          <w:r w:rsidRPr="00EF7115" w:rsidDel="00EF7115">
            <w:rPr>
              <w:rStyle w:val="Hyperlink"/>
              <w:b w:val="0"/>
              <w:bCs w:val="0"/>
              <w:caps w:val="0"/>
              <w:noProof/>
            </w:rPr>
            <w:delText>5 Data collection</w:delText>
          </w:r>
          <w:r w:rsidDel="00EF7115">
            <w:rPr>
              <w:noProof/>
              <w:webHidden/>
            </w:rPr>
            <w:tab/>
            <w:delText>41</w:delText>
          </w:r>
        </w:del>
      </w:ins>
    </w:p>
    <w:p w:rsidR="003074C3" w:rsidDel="00EF7115" w:rsidRDefault="003074C3">
      <w:pPr>
        <w:pStyle w:val="TOC2"/>
        <w:tabs>
          <w:tab w:val="right" w:leader="dot" w:pos="9062"/>
        </w:tabs>
        <w:rPr>
          <w:ins w:id="626" w:author="Santiago Arellano" w:date="2016-03-31T16:54:00Z"/>
          <w:del w:id="627" w:author="Christoph Kern" w:date="2016-05-05T14:30:00Z"/>
          <w:rFonts w:asciiTheme="minorHAnsi" w:eastAsiaTheme="minorEastAsia" w:hAnsiTheme="minorHAnsi" w:cstheme="minorBidi"/>
          <w:smallCaps w:val="0"/>
          <w:noProof/>
          <w:sz w:val="22"/>
          <w:szCs w:val="22"/>
          <w:lang w:val="sv-SE" w:eastAsia="sv-SE"/>
        </w:rPr>
      </w:pPr>
      <w:ins w:id="628" w:author="Santiago Arellano" w:date="2016-03-31T16:54:00Z">
        <w:del w:id="629" w:author="Christoph Kern" w:date="2016-05-05T14:30:00Z">
          <w:r w:rsidRPr="00EF7115" w:rsidDel="00EF7115">
            <w:rPr>
              <w:rStyle w:val="Hyperlink"/>
              <w:smallCaps w:val="0"/>
              <w:noProof/>
            </w:rPr>
            <w:delText>5.1 Running, sleeping</w:delText>
          </w:r>
          <w:r w:rsidDel="00EF7115">
            <w:rPr>
              <w:noProof/>
              <w:webHidden/>
            </w:rPr>
            <w:tab/>
            <w:delText>41</w:delText>
          </w:r>
        </w:del>
      </w:ins>
    </w:p>
    <w:p w:rsidR="003074C3" w:rsidDel="00EF7115" w:rsidRDefault="003074C3">
      <w:pPr>
        <w:pStyle w:val="TOC2"/>
        <w:tabs>
          <w:tab w:val="right" w:leader="dot" w:pos="9062"/>
        </w:tabs>
        <w:rPr>
          <w:ins w:id="630" w:author="Santiago Arellano" w:date="2016-03-31T16:54:00Z"/>
          <w:del w:id="631" w:author="Christoph Kern" w:date="2016-05-05T14:30:00Z"/>
          <w:rFonts w:asciiTheme="minorHAnsi" w:eastAsiaTheme="minorEastAsia" w:hAnsiTheme="minorHAnsi" w:cstheme="minorBidi"/>
          <w:smallCaps w:val="0"/>
          <w:noProof/>
          <w:sz w:val="22"/>
          <w:szCs w:val="22"/>
          <w:lang w:val="sv-SE" w:eastAsia="sv-SE"/>
        </w:rPr>
      </w:pPr>
      <w:ins w:id="632" w:author="Santiago Arellano" w:date="2016-03-31T16:54:00Z">
        <w:del w:id="633" w:author="Christoph Kern" w:date="2016-05-05T14:30:00Z">
          <w:r w:rsidRPr="00EF7115" w:rsidDel="00EF7115">
            <w:rPr>
              <w:rStyle w:val="Hyperlink"/>
              <w:smallCaps w:val="0"/>
              <w:noProof/>
            </w:rPr>
            <w:delText>5.2 Stopping the data collection</w:delText>
          </w:r>
          <w:r w:rsidDel="00EF7115">
            <w:rPr>
              <w:noProof/>
              <w:webHidden/>
            </w:rPr>
            <w:tab/>
            <w:delText>43</w:delText>
          </w:r>
        </w:del>
      </w:ins>
    </w:p>
    <w:p w:rsidR="003074C3" w:rsidDel="00EF7115" w:rsidRDefault="003074C3">
      <w:pPr>
        <w:pStyle w:val="TOC2"/>
        <w:tabs>
          <w:tab w:val="right" w:leader="dot" w:pos="9062"/>
        </w:tabs>
        <w:rPr>
          <w:ins w:id="634" w:author="Santiago Arellano" w:date="2016-03-31T16:54:00Z"/>
          <w:del w:id="635" w:author="Christoph Kern" w:date="2016-05-05T14:30:00Z"/>
          <w:rFonts w:asciiTheme="minorHAnsi" w:eastAsiaTheme="minorEastAsia" w:hAnsiTheme="minorHAnsi" w:cstheme="minorBidi"/>
          <w:smallCaps w:val="0"/>
          <w:noProof/>
          <w:sz w:val="22"/>
          <w:szCs w:val="22"/>
          <w:lang w:val="sv-SE" w:eastAsia="sv-SE"/>
        </w:rPr>
      </w:pPr>
      <w:ins w:id="636" w:author="Santiago Arellano" w:date="2016-03-31T16:54:00Z">
        <w:del w:id="637" w:author="Christoph Kern" w:date="2016-05-05T14:30:00Z">
          <w:r w:rsidRPr="00EF7115" w:rsidDel="00EF7115">
            <w:rPr>
              <w:rStyle w:val="Hyperlink"/>
              <w:smallCaps w:val="0"/>
              <w:noProof/>
            </w:rPr>
            <w:delText>5.3 Explanation of messages in NOVAC software</w:delText>
          </w:r>
          <w:r w:rsidDel="00EF7115">
            <w:rPr>
              <w:noProof/>
              <w:webHidden/>
            </w:rPr>
            <w:tab/>
            <w:delText>43</w:delText>
          </w:r>
        </w:del>
      </w:ins>
    </w:p>
    <w:p w:rsidR="003074C3" w:rsidDel="00EF7115" w:rsidRDefault="003074C3">
      <w:pPr>
        <w:pStyle w:val="TOC2"/>
        <w:tabs>
          <w:tab w:val="right" w:leader="dot" w:pos="9062"/>
        </w:tabs>
        <w:rPr>
          <w:ins w:id="638" w:author="Santiago Arellano" w:date="2016-03-31T16:54:00Z"/>
          <w:del w:id="639" w:author="Christoph Kern" w:date="2016-05-05T14:30:00Z"/>
          <w:rFonts w:asciiTheme="minorHAnsi" w:eastAsiaTheme="minorEastAsia" w:hAnsiTheme="minorHAnsi" w:cstheme="minorBidi"/>
          <w:smallCaps w:val="0"/>
          <w:noProof/>
          <w:sz w:val="22"/>
          <w:szCs w:val="22"/>
          <w:lang w:val="sv-SE" w:eastAsia="sv-SE"/>
        </w:rPr>
      </w:pPr>
      <w:ins w:id="640" w:author="Santiago Arellano" w:date="2016-03-31T16:54:00Z">
        <w:del w:id="641" w:author="Christoph Kern" w:date="2016-05-05T14:30:00Z">
          <w:r w:rsidRPr="00EF7115" w:rsidDel="00EF7115">
            <w:rPr>
              <w:rStyle w:val="Hyperlink"/>
              <w:smallCaps w:val="0"/>
              <w:noProof/>
            </w:rPr>
            <w:delText>5.4 Output Files</w:delText>
          </w:r>
          <w:r w:rsidDel="00EF7115">
            <w:rPr>
              <w:noProof/>
              <w:webHidden/>
            </w:rPr>
            <w:tab/>
            <w:delText>45</w:delText>
          </w:r>
        </w:del>
      </w:ins>
    </w:p>
    <w:p w:rsidR="003074C3" w:rsidDel="00EF7115" w:rsidRDefault="003074C3">
      <w:pPr>
        <w:pStyle w:val="TOC3"/>
        <w:tabs>
          <w:tab w:val="right" w:leader="dot" w:pos="9062"/>
        </w:tabs>
        <w:rPr>
          <w:ins w:id="642" w:author="Santiago Arellano" w:date="2016-03-31T16:54:00Z"/>
          <w:del w:id="643" w:author="Christoph Kern" w:date="2016-05-05T14:30:00Z"/>
          <w:rFonts w:asciiTheme="minorHAnsi" w:eastAsiaTheme="minorEastAsia" w:hAnsiTheme="minorHAnsi" w:cstheme="minorBidi"/>
          <w:i w:val="0"/>
          <w:iCs w:val="0"/>
          <w:noProof/>
          <w:sz w:val="22"/>
          <w:szCs w:val="22"/>
          <w:lang w:val="sv-SE" w:eastAsia="sv-SE"/>
        </w:rPr>
      </w:pPr>
      <w:ins w:id="644" w:author="Santiago Arellano" w:date="2016-03-31T16:54:00Z">
        <w:del w:id="645" w:author="Christoph Kern" w:date="2016-05-05T14:30:00Z">
          <w:r w:rsidRPr="00EF7115" w:rsidDel="00EF7115">
            <w:rPr>
              <w:rStyle w:val="Hyperlink"/>
              <w:i w:val="0"/>
              <w:iCs w:val="0"/>
              <w:noProof/>
            </w:rPr>
            <w:delText>5.4.1 Local Folders Structure</w:delText>
          </w:r>
          <w:r w:rsidDel="00EF7115">
            <w:rPr>
              <w:noProof/>
              <w:webHidden/>
            </w:rPr>
            <w:tab/>
            <w:delText>45</w:delText>
          </w:r>
        </w:del>
      </w:ins>
    </w:p>
    <w:p w:rsidR="003074C3" w:rsidDel="00EF7115" w:rsidRDefault="003074C3">
      <w:pPr>
        <w:pStyle w:val="TOC3"/>
        <w:tabs>
          <w:tab w:val="right" w:leader="dot" w:pos="9062"/>
        </w:tabs>
        <w:rPr>
          <w:ins w:id="646" w:author="Santiago Arellano" w:date="2016-03-31T16:54:00Z"/>
          <w:del w:id="647" w:author="Christoph Kern" w:date="2016-05-05T14:30:00Z"/>
          <w:rFonts w:asciiTheme="minorHAnsi" w:eastAsiaTheme="minorEastAsia" w:hAnsiTheme="minorHAnsi" w:cstheme="minorBidi"/>
          <w:i w:val="0"/>
          <w:iCs w:val="0"/>
          <w:noProof/>
          <w:sz w:val="22"/>
          <w:szCs w:val="22"/>
          <w:lang w:val="sv-SE" w:eastAsia="sv-SE"/>
        </w:rPr>
      </w:pPr>
      <w:ins w:id="648" w:author="Santiago Arellano" w:date="2016-03-31T16:54:00Z">
        <w:del w:id="649" w:author="Christoph Kern" w:date="2016-05-05T14:30:00Z">
          <w:r w:rsidRPr="00EF7115" w:rsidDel="00EF7115">
            <w:rPr>
              <w:rStyle w:val="Hyperlink"/>
              <w:i w:val="0"/>
              <w:iCs w:val="0"/>
              <w:noProof/>
            </w:rPr>
            <w:delText>5.4.2 Evaluation log</w:delText>
          </w:r>
          <w:r w:rsidDel="00EF7115">
            <w:rPr>
              <w:noProof/>
              <w:webHidden/>
            </w:rPr>
            <w:tab/>
            <w:delText>46</w:delText>
          </w:r>
        </w:del>
      </w:ins>
    </w:p>
    <w:p w:rsidR="003074C3" w:rsidDel="00EF7115" w:rsidRDefault="003074C3">
      <w:pPr>
        <w:pStyle w:val="TOC3"/>
        <w:tabs>
          <w:tab w:val="right" w:leader="dot" w:pos="9062"/>
        </w:tabs>
        <w:rPr>
          <w:ins w:id="650" w:author="Santiago Arellano" w:date="2016-03-31T16:54:00Z"/>
          <w:del w:id="651" w:author="Christoph Kern" w:date="2016-05-05T14:30:00Z"/>
          <w:rFonts w:asciiTheme="minorHAnsi" w:eastAsiaTheme="minorEastAsia" w:hAnsiTheme="minorHAnsi" w:cstheme="minorBidi"/>
          <w:i w:val="0"/>
          <w:iCs w:val="0"/>
          <w:noProof/>
          <w:sz w:val="22"/>
          <w:szCs w:val="22"/>
          <w:lang w:val="sv-SE" w:eastAsia="sv-SE"/>
        </w:rPr>
      </w:pPr>
      <w:ins w:id="652" w:author="Santiago Arellano" w:date="2016-03-31T16:54:00Z">
        <w:del w:id="653" w:author="Christoph Kern" w:date="2016-05-05T14:30:00Z">
          <w:r w:rsidRPr="00EF7115" w:rsidDel="00EF7115">
            <w:rPr>
              <w:rStyle w:val="Hyperlink"/>
              <w:i w:val="0"/>
              <w:iCs w:val="0"/>
              <w:noProof/>
            </w:rPr>
            <w:delText>5.4.3 GeometryLog</w:delText>
          </w:r>
          <w:r w:rsidDel="00EF7115">
            <w:rPr>
              <w:noProof/>
              <w:webHidden/>
            </w:rPr>
            <w:tab/>
            <w:delText>50</w:delText>
          </w:r>
        </w:del>
      </w:ins>
    </w:p>
    <w:p w:rsidR="003074C3" w:rsidDel="00EF7115" w:rsidRDefault="003074C3">
      <w:pPr>
        <w:pStyle w:val="TOC3"/>
        <w:tabs>
          <w:tab w:val="right" w:leader="dot" w:pos="9062"/>
        </w:tabs>
        <w:rPr>
          <w:ins w:id="654" w:author="Santiago Arellano" w:date="2016-03-31T16:54:00Z"/>
          <w:del w:id="655" w:author="Christoph Kern" w:date="2016-05-05T14:30:00Z"/>
          <w:rFonts w:asciiTheme="minorHAnsi" w:eastAsiaTheme="minorEastAsia" w:hAnsiTheme="minorHAnsi" w:cstheme="minorBidi"/>
          <w:i w:val="0"/>
          <w:iCs w:val="0"/>
          <w:noProof/>
          <w:sz w:val="22"/>
          <w:szCs w:val="22"/>
          <w:lang w:val="sv-SE" w:eastAsia="sv-SE"/>
        </w:rPr>
      </w:pPr>
      <w:ins w:id="656" w:author="Santiago Arellano" w:date="2016-03-31T16:54:00Z">
        <w:del w:id="657" w:author="Christoph Kern" w:date="2016-05-05T14:30:00Z">
          <w:r w:rsidRPr="00EF7115" w:rsidDel="00EF7115">
            <w:rPr>
              <w:rStyle w:val="Hyperlink"/>
              <w:i w:val="0"/>
              <w:iCs w:val="0"/>
              <w:noProof/>
            </w:rPr>
            <w:delText>5.4.4 FluxLog</w:delText>
          </w:r>
          <w:r w:rsidDel="00EF7115">
            <w:rPr>
              <w:noProof/>
              <w:webHidden/>
            </w:rPr>
            <w:tab/>
            <w:delText>51</w:delText>
          </w:r>
        </w:del>
      </w:ins>
    </w:p>
    <w:p w:rsidR="003074C3" w:rsidDel="00EF7115" w:rsidRDefault="003074C3">
      <w:pPr>
        <w:pStyle w:val="TOC3"/>
        <w:tabs>
          <w:tab w:val="right" w:leader="dot" w:pos="9062"/>
        </w:tabs>
        <w:rPr>
          <w:ins w:id="658" w:author="Santiago Arellano" w:date="2016-03-31T16:54:00Z"/>
          <w:del w:id="659" w:author="Christoph Kern" w:date="2016-05-05T14:30:00Z"/>
          <w:rFonts w:asciiTheme="minorHAnsi" w:eastAsiaTheme="minorEastAsia" w:hAnsiTheme="minorHAnsi" w:cstheme="minorBidi"/>
          <w:i w:val="0"/>
          <w:iCs w:val="0"/>
          <w:noProof/>
          <w:sz w:val="22"/>
          <w:szCs w:val="22"/>
          <w:lang w:val="sv-SE" w:eastAsia="sv-SE"/>
        </w:rPr>
      </w:pPr>
      <w:ins w:id="660" w:author="Santiago Arellano" w:date="2016-03-31T16:54:00Z">
        <w:del w:id="661" w:author="Christoph Kern" w:date="2016-05-05T14:30:00Z">
          <w:r w:rsidRPr="00EF7115" w:rsidDel="00EF7115">
            <w:rPr>
              <w:rStyle w:val="Hyperlink"/>
              <w:i w:val="0"/>
              <w:iCs w:val="0"/>
              <w:noProof/>
            </w:rPr>
            <w:delText>5.4.5 StatusLog</w:delText>
          </w:r>
          <w:r w:rsidDel="00EF7115">
            <w:rPr>
              <w:noProof/>
              <w:webHidden/>
            </w:rPr>
            <w:tab/>
            <w:delText>52</w:delText>
          </w:r>
        </w:del>
      </w:ins>
    </w:p>
    <w:p w:rsidR="003074C3" w:rsidDel="00EF7115" w:rsidRDefault="003074C3">
      <w:pPr>
        <w:pStyle w:val="TOC3"/>
        <w:tabs>
          <w:tab w:val="right" w:leader="dot" w:pos="9062"/>
        </w:tabs>
        <w:rPr>
          <w:ins w:id="662" w:author="Santiago Arellano" w:date="2016-03-31T16:54:00Z"/>
          <w:del w:id="663" w:author="Christoph Kern" w:date="2016-05-05T14:30:00Z"/>
          <w:rFonts w:asciiTheme="minorHAnsi" w:eastAsiaTheme="minorEastAsia" w:hAnsiTheme="minorHAnsi" w:cstheme="minorBidi"/>
          <w:i w:val="0"/>
          <w:iCs w:val="0"/>
          <w:noProof/>
          <w:sz w:val="22"/>
          <w:szCs w:val="22"/>
          <w:lang w:val="sv-SE" w:eastAsia="sv-SE"/>
        </w:rPr>
      </w:pPr>
      <w:ins w:id="664" w:author="Santiago Arellano" w:date="2016-03-31T16:54:00Z">
        <w:del w:id="665" w:author="Christoph Kern" w:date="2016-05-05T14:30:00Z">
          <w:r w:rsidRPr="00EF7115" w:rsidDel="00EF7115">
            <w:rPr>
              <w:rStyle w:val="Hyperlink"/>
              <w:i w:val="0"/>
              <w:iCs w:val="0"/>
              <w:noProof/>
            </w:rPr>
            <w:delText>5.4.6 Wind field file</w:delText>
          </w:r>
          <w:r w:rsidDel="00EF7115">
            <w:rPr>
              <w:noProof/>
              <w:webHidden/>
            </w:rPr>
            <w:tab/>
            <w:delText>52</w:delText>
          </w:r>
        </w:del>
      </w:ins>
    </w:p>
    <w:p w:rsidR="003074C3" w:rsidDel="00EF7115" w:rsidRDefault="003074C3">
      <w:pPr>
        <w:pStyle w:val="TOC1"/>
        <w:tabs>
          <w:tab w:val="right" w:leader="dot" w:pos="9062"/>
        </w:tabs>
        <w:rPr>
          <w:ins w:id="666" w:author="Santiago Arellano" w:date="2016-03-31T16:54:00Z"/>
          <w:del w:id="667" w:author="Christoph Kern" w:date="2016-05-05T14:30:00Z"/>
          <w:rFonts w:asciiTheme="minorHAnsi" w:eastAsiaTheme="minorEastAsia" w:hAnsiTheme="minorHAnsi" w:cstheme="minorBidi"/>
          <w:b w:val="0"/>
          <w:bCs w:val="0"/>
          <w:caps w:val="0"/>
          <w:noProof/>
          <w:sz w:val="22"/>
          <w:szCs w:val="22"/>
          <w:lang w:val="sv-SE" w:eastAsia="sv-SE"/>
        </w:rPr>
      </w:pPr>
      <w:ins w:id="668" w:author="Santiago Arellano" w:date="2016-03-31T16:54:00Z">
        <w:del w:id="669" w:author="Christoph Kern" w:date="2016-05-05T14:30:00Z">
          <w:r w:rsidRPr="00EF7115" w:rsidDel="00EF7115">
            <w:rPr>
              <w:rStyle w:val="Hyperlink"/>
              <w:b w:val="0"/>
              <w:bCs w:val="0"/>
              <w:caps w:val="0"/>
              <w:noProof/>
            </w:rPr>
            <w:delText>6 Post-processing SO</w:delText>
          </w:r>
          <w:r w:rsidRPr="00EF7115" w:rsidDel="00EF7115">
            <w:rPr>
              <w:rStyle w:val="Hyperlink"/>
              <w:b w:val="0"/>
              <w:bCs w:val="0"/>
              <w:caps w:val="0"/>
              <w:noProof/>
              <w:vertAlign w:val="subscript"/>
            </w:rPr>
            <w:delText>2</w:delText>
          </w:r>
          <w:r w:rsidRPr="00EF7115" w:rsidDel="00EF7115">
            <w:rPr>
              <w:rStyle w:val="Hyperlink"/>
              <w:b w:val="0"/>
              <w:bCs w:val="0"/>
              <w:caps w:val="0"/>
              <w:noProof/>
            </w:rPr>
            <w:delText xml:space="preserve"> data</w:delText>
          </w:r>
          <w:r w:rsidDel="00EF7115">
            <w:rPr>
              <w:noProof/>
              <w:webHidden/>
            </w:rPr>
            <w:tab/>
            <w:delText>54</w:delText>
          </w:r>
        </w:del>
      </w:ins>
    </w:p>
    <w:p w:rsidR="003074C3" w:rsidDel="00EF7115" w:rsidRDefault="003074C3">
      <w:pPr>
        <w:pStyle w:val="TOC2"/>
        <w:tabs>
          <w:tab w:val="right" w:leader="dot" w:pos="9062"/>
        </w:tabs>
        <w:rPr>
          <w:ins w:id="670" w:author="Santiago Arellano" w:date="2016-03-31T16:54:00Z"/>
          <w:del w:id="671" w:author="Christoph Kern" w:date="2016-05-05T14:30:00Z"/>
          <w:rFonts w:asciiTheme="minorHAnsi" w:eastAsiaTheme="minorEastAsia" w:hAnsiTheme="minorHAnsi" w:cstheme="minorBidi"/>
          <w:smallCaps w:val="0"/>
          <w:noProof/>
          <w:sz w:val="22"/>
          <w:szCs w:val="22"/>
          <w:lang w:val="sv-SE" w:eastAsia="sv-SE"/>
        </w:rPr>
      </w:pPr>
      <w:ins w:id="672" w:author="Santiago Arellano" w:date="2016-03-31T16:54:00Z">
        <w:del w:id="673" w:author="Christoph Kern" w:date="2016-05-05T14:30:00Z">
          <w:r w:rsidRPr="00EF7115" w:rsidDel="00EF7115">
            <w:rPr>
              <w:rStyle w:val="Hyperlink"/>
              <w:smallCaps w:val="0"/>
              <w:noProof/>
            </w:rPr>
            <w:delText>6.1 Post flux calculation</w:delText>
          </w:r>
          <w:r w:rsidDel="00EF7115">
            <w:rPr>
              <w:noProof/>
              <w:webHidden/>
            </w:rPr>
            <w:tab/>
            <w:delText>54</w:delText>
          </w:r>
        </w:del>
      </w:ins>
    </w:p>
    <w:p w:rsidR="003074C3" w:rsidDel="00EF7115" w:rsidRDefault="003074C3">
      <w:pPr>
        <w:pStyle w:val="TOC2"/>
        <w:tabs>
          <w:tab w:val="right" w:leader="dot" w:pos="9062"/>
        </w:tabs>
        <w:rPr>
          <w:ins w:id="674" w:author="Santiago Arellano" w:date="2016-03-31T16:54:00Z"/>
          <w:del w:id="675" w:author="Christoph Kern" w:date="2016-05-05T14:30:00Z"/>
          <w:rFonts w:asciiTheme="minorHAnsi" w:eastAsiaTheme="minorEastAsia" w:hAnsiTheme="minorHAnsi" w:cstheme="minorBidi"/>
          <w:smallCaps w:val="0"/>
          <w:noProof/>
          <w:sz w:val="22"/>
          <w:szCs w:val="22"/>
          <w:lang w:val="sv-SE" w:eastAsia="sv-SE"/>
        </w:rPr>
      </w:pPr>
      <w:ins w:id="676" w:author="Santiago Arellano" w:date="2016-03-31T16:54:00Z">
        <w:del w:id="677" w:author="Christoph Kern" w:date="2016-05-05T14:30:00Z">
          <w:r w:rsidRPr="00EF7115" w:rsidDel="00EF7115">
            <w:rPr>
              <w:rStyle w:val="Hyperlink"/>
              <w:smallCaps w:val="0"/>
              <w:noProof/>
            </w:rPr>
            <w:delText>6.2 Re-Evaluation of spectra</w:delText>
          </w:r>
          <w:r w:rsidDel="00EF7115">
            <w:rPr>
              <w:noProof/>
              <w:webHidden/>
            </w:rPr>
            <w:tab/>
            <w:delText>57</w:delText>
          </w:r>
        </w:del>
      </w:ins>
    </w:p>
    <w:p w:rsidR="003074C3" w:rsidDel="00EF7115" w:rsidRDefault="003074C3">
      <w:pPr>
        <w:pStyle w:val="TOC3"/>
        <w:tabs>
          <w:tab w:val="right" w:leader="dot" w:pos="9062"/>
        </w:tabs>
        <w:rPr>
          <w:ins w:id="678" w:author="Santiago Arellano" w:date="2016-03-31T16:54:00Z"/>
          <w:del w:id="679" w:author="Christoph Kern" w:date="2016-05-05T14:30:00Z"/>
          <w:rFonts w:asciiTheme="minorHAnsi" w:eastAsiaTheme="minorEastAsia" w:hAnsiTheme="minorHAnsi" w:cstheme="minorBidi"/>
          <w:i w:val="0"/>
          <w:iCs w:val="0"/>
          <w:noProof/>
          <w:sz w:val="22"/>
          <w:szCs w:val="22"/>
          <w:lang w:val="sv-SE" w:eastAsia="sv-SE"/>
        </w:rPr>
      </w:pPr>
      <w:ins w:id="680" w:author="Santiago Arellano" w:date="2016-03-31T16:54:00Z">
        <w:del w:id="681" w:author="Christoph Kern" w:date="2016-05-05T14:30:00Z">
          <w:r w:rsidRPr="00EF7115" w:rsidDel="00EF7115">
            <w:rPr>
              <w:rStyle w:val="Hyperlink"/>
              <w:i w:val="0"/>
              <w:iCs w:val="0"/>
              <w:noProof/>
            </w:rPr>
            <w:delText>6.2.1 Re-Evaluation – Selecting Scans</w:delText>
          </w:r>
          <w:r w:rsidDel="00EF7115">
            <w:rPr>
              <w:noProof/>
              <w:webHidden/>
            </w:rPr>
            <w:tab/>
            <w:delText>58</w:delText>
          </w:r>
        </w:del>
      </w:ins>
    </w:p>
    <w:p w:rsidR="003074C3" w:rsidDel="00EF7115" w:rsidRDefault="003074C3">
      <w:pPr>
        <w:pStyle w:val="TOC3"/>
        <w:tabs>
          <w:tab w:val="right" w:leader="dot" w:pos="9062"/>
        </w:tabs>
        <w:rPr>
          <w:ins w:id="682" w:author="Santiago Arellano" w:date="2016-03-31T16:54:00Z"/>
          <w:del w:id="683" w:author="Christoph Kern" w:date="2016-05-05T14:30:00Z"/>
          <w:rFonts w:asciiTheme="minorHAnsi" w:eastAsiaTheme="minorEastAsia" w:hAnsiTheme="minorHAnsi" w:cstheme="minorBidi"/>
          <w:i w:val="0"/>
          <w:iCs w:val="0"/>
          <w:noProof/>
          <w:sz w:val="22"/>
          <w:szCs w:val="22"/>
          <w:lang w:val="sv-SE" w:eastAsia="sv-SE"/>
        </w:rPr>
      </w:pPr>
      <w:ins w:id="684" w:author="Santiago Arellano" w:date="2016-03-31T16:54:00Z">
        <w:del w:id="685" w:author="Christoph Kern" w:date="2016-05-05T14:30:00Z">
          <w:r w:rsidRPr="00EF7115" w:rsidDel="00EF7115">
            <w:rPr>
              <w:rStyle w:val="Hyperlink"/>
              <w:i w:val="0"/>
              <w:iCs w:val="0"/>
              <w:noProof/>
            </w:rPr>
            <w:delText>6.2.2 Re-Evaluation – Setting up the fit windows</w:delText>
          </w:r>
          <w:r w:rsidDel="00EF7115">
            <w:rPr>
              <w:noProof/>
              <w:webHidden/>
            </w:rPr>
            <w:tab/>
            <w:delText>58</w:delText>
          </w:r>
        </w:del>
      </w:ins>
    </w:p>
    <w:p w:rsidR="003074C3" w:rsidDel="00EF7115" w:rsidRDefault="003074C3">
      <w:pPr>
        <w:pStyle w:val="TOC3"/>
        <w:tabs>
          <w:tab w:val="right" w:leader="dot" w:pos="9062"/>
        </w:tabs>
        <w:rPr>
          <w:ins w:id="686" w:author="Santiago Arellano" w:date="2016-03-31T16:54:00Z"/>
          <w:del w:id="687" w:author="Christoph Kern" w:date="2016-05-05T14:30:00Z"/>
          <w:rFonts w:asciiTheme="minorHAnsi" w:eastAsiaTheme="minorEastAsia" w:hAnsiTheme="minorHAnsi" w:cstheme="minorBidi"/>
          <w:i w:val="0"/>
          <w:iCs w:val="0"/>
          <w:noProof/>
          <w:sz w:val="22"/>
          <w:szCs w:val="22"/>
          <w:lang w:val="sv-SE" w:eastAsia="sv-SE"/>
        </w:rPr>
      </w:pPr>
      <w:ins w:id="688" w:author="Santiago Arellano" w:date="2016-03-31T16:54:00Z">
        <w:del w:id="689" w:author="Christoph Kern" w:date="2016-05-05T14:30:00Z">
          <w:r w:rsidRPr="00EF7115" w:rsidDel="00EF7115">
            <w:rPr>
              <w:rStyle w:val="Hyperlink"/>
              <w:i w:val="0"/>
              <w:iCs w:val="0"/>
              <w:noProof/>
            </w:rPr>
            <w:delText>6.2.3 Re-Evaluation – Misc. Settings</w:delText>
          </w:r>
          <w:r w:rsidDel="00EF7115">
            <w:rPr>
              <w:noProof/>
              <w:webHidden/>
            </w:rPr>
            <w:tab/>
            <w:delText>60</w:delText>
          </w:r>
        </w:del>
      </w:ins>
    </w:p>
    <w:p w:rsidR="003074C3" w:rsidDel="00EF7115" w:rsidRDefault="003074C3">
      <w:pPr>
        <w:pStyle w:val="TOC3"/>
        <w:tabs>
          <w:tab w:val="right" w:leader="dot" w:pos="9062"/>
        </w:tabs>
        <w:rPr>
          <w:ins w:id="690" w:author="Santiago Arellano" w:date="2016-03-31T16:54:00Z"/>
          <w:del w:id="691" w:author="Christoph Kern" w:date="2016-05-05T14:30:00Z"/>
          <w:rFonts w:asciiTheme="minorHAnsi" w:eastAsiaTheme="minorEastAsia" w:hAnsiTheme="minorHAnsi" w:cstheme="minorBidi"/>
          <w:i w:val="0"/>
          <w:iCs w:val="0"/>
          <w:noProof/>
          <w:sz w:val="22"/>
          <w:szCs w:val="22"/>
          <w:lang w:val="sv-SE" w:eastAsia="sv-SE"/>
        </w:rPr>
      </w:pPr>
      <w:ins w:id="692" w:author="Santiago Arellano" w:date="2016-03-31T16:54:00Z">
        <w:del w:id="693" w:author="Christoph Kern" w:date="2016-05-05T14:30:00Z">
          <w:r w:rsidRPr="00EF7115" w:rsidDel="00EF7115">
            <w:rPr>
              <w:rStyle w:val="Hyperlink"/>
              <w:i w:val="0"/>
              <w:iCs w:val="0"/>
              <w:noProof/>
            </w:rPr>
            <w:delText>6.2.4 Re-Evaluation – The final evaluation</w:delText>
          </w:r>
          <w:r w:rsidDel="00EF7115">
            <w:rPr>
              <w:noProof/>
              <w:webHidden/>
            </w:rPr>
            <w:tab/>
            <w:delText>62</w:delText>
          </w:r>
        </w:del>
      </w:ins>
    </w:p>
    <w:p w:rsidR="003074C3" w:rsidDel="00EF7115" w:rsidRDefault="003074C3">
      <w:pPr>
        <w:pStyle w:val="TOC2"/>
        <w:tabs>
          <w:tab w:val="right" w:leader="dot" w:pos="9062"/>
        </w:tabs>
        <w:rPr>
          <w:ins w:id="694" w:author="Santiago Arellano" w:date="2016-03-31T16:54:00Z"/>
          <w:del w:id="695" w:author="Christoph Kern" w:date="2016-05-05T14:30:00Z"/>
          <w:rFonts w:asciiTheme="minorHAnsi" w:eastAsiaTheme="minorEastAsia" w:hAnsiTheme="minorHAnsi" w:cstheme="minorBidi"/>
          <w:smallCaps w:val="0"/>
          <w:noProof/>
          <w:sz w:val="22"/>
          <w:szCs w:val="22"/>
          <w:lang w:val="sv-SE" w:eastAsia="sv-SE"/>
        </w:rPr>
      </w:pPr>
      <w:ins w:id="696" w:author="Santiago Arellano" w:date="2016-03-31T16:54:00Z">
        <w:del w:id="697" w:author="Christoph Kern" w:date="2016-05-05T14:30:00Z">
          <w:r w:rsidRPr="00EF7115" w:rsidDel="00EF7115">
            <w:rPr>
              <w:rStyle w:val="Hyperlink"/>
              <w:smallCaps w:val="0"/>
              <w:noProof/>
            </w:rPr>
            <w:delText>6.3 Setup inspection</w:delText>
          </w:r>
          <w:r w:rsidDel="00EF7115">
            <w:rPr>
              <w:noProof/>
              <w:webHidden/>
            </w:rPr>
            <w:tab/>
            <w:delText>63</w:delText>
          </w:r>
        </w:del>
      </w:ins>
    </w:p>
    <w:p w:rsidR="003074C3" w:rsidDel="00EF7115" w:rsidRDefault="003074C3">
      <w:pPr>
        <w:pStyle w:val="TOC2"/>
        <w:tabs>
          <w:tab w:val="right" w:leader="dot" w:pos="9062"/>
        </w:tabs>
        <w:rPr>
          <w:ins w:id="698" w:author="Santiago Arellano" w:date="2016-03-31T16:54:00Z"/>
          <w:del w:id="699" w:author="Christoph Kern" w:date="2016-05-05T14:30:00Z"/>
          <w:rFonts w:asciiTheme="minorHAnsi" w:eastAsiaTheme="minorEastAsia" w:hAnsiTheme="minorHAnsi" w:cstheme="minorBidi"/>
          <w:smallCaps w:val="0"/>
          <w:noProof/>
          <w:sz w:val="22"/>
          <w:szCs w:val="22"/>
          <w:lang w:val="sv-SE" w:eastAsia="sv-SE"/>
        </w:rPr>
      </w:pPr>
      <w:ins w:id="700" w:author="Santiago Arellano" w:date="2016-03-31T16:54:00Z">
        <w:del w:id="701" w:author="Christoph Kern" w:date="2016-05-05T14:30:00Z">
          <w:r w:rsidRPr="00EF7115" w:rsidDel="00EF7115">
            <w:rPr>
              <w:rStyle w:val="Hyperlink"/>
              <w:smallCaps w:val="0"/>
              <w:noProof/>
            </w:rPr>
            <w:delText>6.4 Post-processing wind speed and direction</w:delText>
          </w:r>
          <w:r w:rsidDel="00EF7115">
            <w:rPr>
              <w:noProof/>
              <w:webHidden/>
            </w:rPr>
            <w:tab/>
            <w:delText>64</w:delText>
          </w:r>
        </w:del>
      </w:ins>
    </w:p>
    <w:p w:rsidR="003074C3" w:rsidDel="00EF7115" w:rsidRDefault="003074C3">
      <w:pPr>
        <w:pStyle w:val="TOC2"/>
        <w:tabs>
          <w:tab w:val="right" w:leader="dot" w:pos="9062"/>
        </w:tabs>
        <w:rPr>
          <w:ins w:id="702" w:author="Santiago Arellano" w:date="2016-03-31T16:54:00Z"/>
          <w:del w:id="703" w:author="Christoph Kern" w:date="2016-05-05T14:30:00Z"/>
          <w:rFonts w:asciiTheme="minorHAnsi" w:eastAsiaTheme="minorEastAsia" w:hAnsiTheme="minorHAnsi" w:cstheme="minorBidi"/>
          <w:smallCaps w:val="0"/>
          <w:noProof/>
          <w:sz w:val="22"/>
          <w:szCs w:val="22"/>
          <w:lang w:val="sv-SE" w:eastAsia="sv-SE"/>
        </w:rPr>
      </w:pPr>
      <w:ins w:id="704" w:author="Santiago Arellano" w:date="2016-03-31T16:54:00Z">
        <w:del w:id="705" w:author="Christoph Kern" w:date="2016-05-05T14:30:00Z">
          <w:r w:rsidRPr="00EF7115" w:rsidDel="00EF7115">
            <w:rPr>
              <w:rStyle w:val="Hyperlink"/>
              <w:smallCaps w:val="0"/>
              <w:noProof/>
            </w:rPr>
            <w:delText>6.5 Data Browser Dialog</w:delText>
          </w:r>
          <w:r w:rsidDel="00EF7115">
            <w:rPr>
              <w:noProof/>
              <w:webHidden/>
            </w:rPr>
            <w:tab/>
            <w:delText>66</w:delText>
          </w:r>
        </w:del>
      </w:ins>
    </w:p>
    <w:p w:rsidR="003074C3" w:rsidDel="00EF7115" w:rsidRDefault="003074C3">
      <w:pPr>
        <w:pStyle w:val="TOC1"/>
        <w:tabs>
          <w:tab w:val="right" w:leader="dot" w:pos="9062"/>
        </w:tabs>
        <w:rPr>
          <w:ins w:id="706" w:author="Santiago Arellano" w:date="2016-03-31T16:54:00Z"/>
          <w:del w:id="707" w:author="Christoph Kern" w:date="2016-05-05T14:30:00Z"/>
          <w:rFonts w:asciiTheme="minorHAnsi" w:eastAsiaTheme="minorEastAsia" w:hAnsiTheme="minorHAnsi" w:cstheme="minorBidi"/>
          <w:b w:val="0"/>
          <w:bCs w:val="0"/>
          <w:caps w:val="0"/>
          <w:noProof/>
          <w:sz w:val="22"/>
          <w:szCs w:val="22"/>
          <w:lang w:val="sv-SE" w:eastAsia="sv-SE"/>
        </w:rPr>
      </w:pPr>
      <w:ins w:id="708" w:author="Santiago Arellano" w:date="2016-03-31T16:54:00Z">
        <w:del w:id="709" w:author="Christoph Kern" w:date="2016-05-05T14:30:00Z">
          <w:r w:rsidRPr="00EF7115" w:rsidDel="00EF7115">
            <w:rPr>
              <w:rStyle w:val="Hyperlink"/>
              <w:b w:val="0"/>
              <w:bCs w:val="0"/>
              <w:caps w:val="0"/>
              <w:noProof/>
            </w:rPr>
            <w:delText>7 Advanced file handling options</w:delText>
          </w:r>
          <w:r w:rsidDel="00EF7115">
            <w:rPr>
              <w:noProof/>
              <w:webHidden/>
            </w:rPr>
            <w:tab/>
            <w:delText>67</w:delText>
          </w:r>
        </w:del>
      </w:ins>
    </w:p>
    <w:p w:rsidR="003074C3" w:rsidDel="00EF7115" w:rsidRDefault="003074C3">
      <w:pPr>
        <w:pStyle w:val="TOC2"/>
        <w:tabs>
          <w:tab w:val="right" w:leader="dot" w:pos="9062"/>
        </w:tabs>
        <w:rPr>
          <w:ins w:id="710" w:author="Santiago Arellano" w:date="2016-03-31T16:54:00Z"/>
          <w:del w:id="711" w:author="Christoph Kern" w:date="2016-05-05T14:30:00Z"/>
          <w:rFonts w:asciiTheme="minorHAnsi" w:eastAsiaTheme="minorEastAsia" w:hAnsiTheme="minorHAnsi" w:cstheme="minorBidi"/>
          <w:smallCaps w:val="0"/>
          <w:noProof/>
          <w:sz w:val="22"/>
          <w:szCs w:val="22"/>
          <w:lang w:val="sv-SE" w:eastAsia="sv-SE"/>
        </w:rPr>
      </w:pPr>
      <w:ins w:id="712" w:author="Santiago Arellano" w:date="2016-03-31T16:54:00Z">
        <w:del w:id="713" w:author="Christoph Kern" w:date="2016-05-05T14:30:00Z">
          <w:r w:rsidRPr="00EF7115" w:rsidDel="00EF7115">
            <w:rPr>
              <w:rStyle w:val="Hyperlink"/>
              <w:smallCaps w:val="0"/>
              <w:noProof/>
            </w:rPr>
            <w:delText>7.1 Importing files</w:delText>
          </w:r>
          <w:r w:rsidDel="00EF7115">
            <w:rPr>
              <w:noProof/>
              <w:webHidden/>
            </w:rPr>
            <w:tab/>
            <w:delText>67</w:delText>
          </w:r>
        </w:del>
      </w:ins>
    </w:p>
    <w:p w:rsidR="003074C3" w:rsidDel="00EF7115" w:rsidRDefault="003074C3">
      <w:pPr>
        <w:pStyle w:val="TOC2"/>
        <w:tabs>
          <w:tab w:val="right" w:leader="dot" w:pos="9062"/>
        </w:tabs>
        <w:rPr>
          <w:ins w:id="714" w:author="Santiago Arellano" w:date="2016-03-31T16:54:00Z"/>
          <w:del w:id="715" w:author="Christoph Kern" w:date="2016-05-05T14:30:00Z"/>
          <w:rFonts w:asciiTheme="minorHAnsi" w:eastAsiaTheme="minorEastAsia" w:hAnsiTheme="minorHAnsi" w:cstheme="minorBidi"/>
          <w:smallCaps w:val="0"/>
          <w:noProof/>
          <w:sz w:val="22"/>
          <w:szCs w:val="22"/>
          <w:lang w:val="sv-SE" w:eastAsia="sv-SE"/>
        </w:rPr>
      </w:pPr>
      <w:ins w:id="716" w:author="Santiago Arellano" w:date="2016-03-31T16:54:00Z">
        <w:del w:id="717" w:author="Christoph Kern" w:date="2016-05-05T14:30:00Z">
          <w:r w:rsidRPr="00EF7115" w:rsidDel="00EF7115">
            <w:rPr>
              <w:rStyle w:val="Hyperlink"/>
              <w:smallCaps w:val="0"/>
              <w:noProof/>
            </w:rPr>
            <w:delText>7.2 Exporting files</w:delText>
          </w:r>
          <w:r w:rsidDel="00EF7115">
            <w:rPr>
              <w:noProof/>
              <w:webHidden/>
            </w:rPr>
            <w:tab/>
            <w:delText>68</w:delText>
          </w:r>
        </w:del>
      </w:ins>
    </w:p>
    <w:p w:rsidR="003074C3" w:rsidDel="00EF7115" w:rsidRDefault="003074C3">
      <w:pPr>
        <w:pStyle w:val="TOC3"/>
        <w:tabs>
          <w:tab w:val="right" w:leader="dot" w:pos="9062"/>
        </w:tabs>
        <w:rPr>
          <w:ins w:id="718" w:author="Santiago Arellano" w:date="2016-03-31T16:54:00Z"/>
          <w:del w:id="719" w:author="Christoph Kern" w:date="2016-05-05T14:30:00Z"/>
          <w:rFonts w:asciiTheme="minorHAnsi" w:eastAsiaTheme="minorEastAsia" w:hAnsiTheme="minorHAnsi" w:cstheme="minorBidi"/>
          <w:i w:val="0"/>
          <w:iCs w:val="0"/>
          <w:noProof/>
          <w:sz w:val="22"/>
          <w:szCs w:val="22"/>
          <w:lang w:val="sv-SE" w:eastAsia="sv-SE"/>
        </w:rPr>
      </w:pPr>
      <w:ins w:id="720" w:author="Santiago Arellano" w:date="2016-03-31T16:54:00Z">
        <w:del w:id="721" w:author="Christoph Kern" w:date="2016-05-05T14:30:00Z">
          <w:r w:rsidRPr="00EF7115" w:rsidDel="00EF7115">
            <w:rPr>
              <w:rStyle w:val="Hyperlink"/>
              <w:i w:val="0"/>
              <w:iCs w:val="0"/>
              <w:noProof/>
            </w:rPr>
            <w:delText>7.2.1 Exporting spectra</w:delText>
          </w:r>
          <w:r w:rsidDel="00EF7115">
            <w:rPr>
              <w:noProof/>
              <w:webHidden/>
            </w:rPr>
            <w:tab/>
            <w:delText>68</w:delText>
          </w:r>
        </w:del>
      </w:ins>
    </w:p>
    <w:p w:rsidR="003074C3" w:rsidDel="00EF7115" w:rsidRDefault="003074C3">
      <w:pPr>
        <w:pStyle w:val="TOC3"/>
        <w:tabs>
          <w:tab w:val="right" w:leader="dot" w:pos="9062"/>
        </w:tabs>
        <w:rPr>
          <w:ins w:id="722" w:author="Santiago Arellano" w:date="2016-03-31T16:54:00Z"/>
          <w:del w:id="723" w:author="Christoph Kern" w:date="2016-05-05T14:30:00Z"/>
          <w:rFonts w:asciiTheme="minorHAnsi" w:eastAsiaTheme="minorEastAsia" w:hAnsiTheme="minorHAnsi" w:cstheme="minorBidi"/>
          <w:i w:val="0"/>
          <w:iCs w:val="0"/>
          <w:noProof/>
          <w:sz w:val="22"/>
          <w:szCs w:val="22"/>
          <w:lang w:val="sv-SE" w:eastAsia="sv-SE"/>
        </w:rPr>
      </w:pPr>
      <w:ins w:id="724" w:author="Santiago Arellano" w:date="2016-03-31T16:54:00Z">
        <w:del w:id="725" w:author="Christoph Kern" w:date="2016-05-05T14:30:00Z">
          <w:r w:rsidRPr="00EF7115" w:rsidDel="00EF7115">
            <w:rPr>
              <w:rStyle w:val="Hyperlink"/>
              <w:i w:val="0"/>
              <w:iCs w:val="0"/>
              <w:noProof/>
            </w:rPr>
            <w:delText>5.2.2 Exporting Evaluation logs</w:delText>
          </w:r>
          <w:r w:rsidDel="00EF7115">
            <w:rPr>
              <w:noProof/>
              <w:webHidden/>
            </w:rPr>
            <w:tab/>
            <w:delText>69</w:delText>
          </w:r>
        </w:del>
      </w:ins>
    </w:p>
    <w:p w:rsidR="003074C3" w:rsidDel="00EF7115" w:rsidRDefault="003074C3">
      <w:pPr>
        <w:pStyle w:val="TOC2"/>
        <w:tabs>
          <w:tab w:val="right" w:leader="dot" w:pos="9062"/>
        </w:tabs>
        <w:rPr>
          <w:ins w:id="726" w:author="Santiago Arellano" w:date="2016-03-31T16:54:00Z"/>
          <w:del w:id="727" w:author="Christoph Kern" w:date="2016-05-05T14:30:00Z"/>
          <w:rFonts w:asciiTheme="minorHAnsi" w:eastAsiaTheme="minorEastAsia" w:hAnsiTheme="minorHAnsi" w:cstheme="minorBidi"/>
          <w:smallCaps w:val="0"/>
          <w:noProof/>
          <w:sz w:val="22"/>
          <w:szCs w:val="22"/>
          <w:lang w:val="sv-SE" w:eastAsia="sv-SE"/>
        </w:rPr>
      </w:pPr>
      <w:ins w:id="728" w:author="Santiago Arellano" w:date="2016-03-31T16:54:00Z">
        <w:del w:id="729" w:author="Christoph Kern" w:date="2016-05-05T14:30:00Z">
          <w:r w:rsidRPr="00EF7115" w:rsidDel="00EF7115">
            <w:rPr>
              <w:rStyle w:val="Hyperlink"/>
              <w:smallCaps w:val="0"/>
              <w:noProof/>
            </w:rPr>
            <w:delText>5.3 Checking pak-files</w:delText>
          </w:r>
          <w:r w:rsidDel="00EF7115">
            <w:rPr>
              <w:noProof/>
              <w:webHidden/>
            </w:rPr>
            <w:tab/>
            <w:delText>70</w:delText>
          </w:r>
        </w:del>
      </w:ins>
    </w:p>
    <w:p w:rsidR="003074C3" w:rsidDel="00EF7115" w:rsidRDefault="003074C3">
      <w:pPr>
        <w:pStyle w:val="TOC2"/>
        <w:tabs>
          <w:tab w:val="right" w:leader="dot" w:pos="9062"/>
        </w:tabs>
        <w:rPr>
          <w:ins w:id="730" w:author="Santiago Arellano" w:date="2016-03-31T16:54:00Z"/>
          <w:del w:id="731" w:author="Christoph Kern" w:date="2016-05-05T14:30:00Z"/>
          <w:rFonts w:asciiTheme="minorHAnsi" w:eastAsiaTheme="minorEastAsia" w:hAnsiTheme="minorHAnsi" w:cstheme="minorBidi"/>
          <w:smallCaps w:val="0"/>
          <w:noProof/>
          <w:sz w:val="22"/>
          <w:szCs w:val="22"/>
          <w:lang w:val="sv-SE" w:eastAsia="sv-SE"/>
        </w:rPr>
      </w:pPr>
      <w:ins w:id="732" w:author="Santiago Arellano" w:date="2016-03-31T16:54:00Z">
        <w:del w:id="733" w:author="Christoph Kern" w:date="2016-05-05T14:30:00Z">
          <w:r w:rsidRPr="00EF7115" w:rsidDel="00EF7115">
            <w:rPr>
              <w:rStyle w:val="Hyperlink"/>
              <w:smallCaps w:val="0"/>
              <w:noProof/>
            </w:rPr>
            <w:delText>5.4 Merging/Splitting pak-files</w:delText>
          </w:r>
          <w:r w:rsidDel="00EF7115">
            <w:rPr>
              <w:noProof/>
              <w:webHidden/>
            </w:rPr>
            <w:tab/>
            <w:delText>70</w:delText>
          </w:r>
        </w:del>
      </w:ins>
    </w:p>
    <w:p w:rsidR="003074C3" w:rsidDel="00EF7115" w:rsidRDefault="003074C3">
      <w:pPr>
        <w:pStyle w:val="TOC3"/>
        <w:tabs>
          <w:tab w:val="right" w:leader="dot" w:pos="9062"/>
        </w:tabs>
        <w:rPr>
          <w:ins w:id="734" w:author="Santiago Arellano" w:date="2016-03-31T16:54:00Z"/>
          <w:del w:id="735" w:author="Christoph Kern" w:date="2016-05-05T14:30:00Z"/>
          <w:rFonts w:asciiTheme="minorHAnsi" w:eastAsiaTheme="minorEastAsia" w:hAnsiTheme="minorHAnsi" w:cstheme="minorBidi"/>
          <w:i w:val="0"/>
          <w:iCs w:val="0"/>
          <w:noProof/>
          <w:sz w:val="22"/>
          <w:szCs w:val="22"/>
          <w:lang w:val="sv-SE" w:eastAsia="sv-SE"/>
        </w:rPr>
      </w:pPr>
      <w:ins w:id="736" w:author="Santiago Arellano" w:date="2016-03-31T16:54:00Z">
        <w:del w:id="737" w:author="Christoph Kern" w:date="2016-05-05T14:30:00Z">
          <w:r w:rsidRPr="00EF7115" w:rsidDel="00EF7115">
            <w:rPr>
              <w:rStyle w:val="Hyperlink"/>
              <w:i w:val="0"/>
              <w:iCs w:val="0"/>
              <w:noProof/>
            </w:rPr>
            <w:delText>5.4.1 Splitting pak-files into scans</w:delText>
          </w:r>
          <w:r w:rsidDel="00EF7115">
            <w:rPr>
              <w:noProof/>
              <w:webHidden/>
            </w:rPr>
            <w:tab/>
            <w:delText>70</w:delText>
          </w:r>
        </w:del>
      </w:ins>
    </w:p>
    <w:p w:rsidR="003074C3" w:rsidDel="00EF7115" w:rsidRDefault="003074C3">
      <w:pPr>
        <w:pStyle w:val="TOC3"/>
        <w:tabs>
          <w:tab w:val="right" w:leader="dot" w:pos="9062"/>
        </w:tabs>
        <w:rPr>
          <w:ins w:id="738" w:author="Santiago Arellano" w:date="2016-03-31T16:54:00Z"/>
          <w:del w:id="739" w:author="Christoph Kern" w:date="2016-05-05T14:30:00Z"/>
          <w:rFonts w:asciiTheme="minorHAnsi" w:eastAsiaTheme="minorEastAsia" w:hAnsiTheme="minorHAnsi" w:cstheme="minorBidi"/>
          <w:i w:val="0"/>
          <w:iCs w:val="0"/>
          <w:noProof/>
          <w:sz w:val="22"/>
          <w:szCs w:val="22"/>
          <w:lang w:val="sv-SE" w:eastAsia="sv-SE"/>
        </w:rPr>
      </w:pPr>
      <w:ins w:id="740" w:author="Santiago Arellano" w:date="2016-03-31T16:54:00Z">
        <w:del w:id="741" w:author="Christoph Kern" w:date="2016-05-05T14:30:00Z">
          <w:r w:rsidRPr="00EF7115" w:rsidDel="00EF7115">
            <w:rPr>
              <w:rStyle w:val="Hyperlink"/>
              <w:i w:val="0"/>
              <w:iCs w:val="0"/>
              <w:noProof/>
            </w:rPr>
            <w:delText>5.4.2 Merging pak-files</w:delText>
          </w:r>
          <w:r w:rsidDel="00EF7115">
            <w:rPr>
              <w:noProof/>
              <w:webHidden/>
            </w:rPr>
            <w:tab/>
            <w:delText>71</w:delText>
          </w:r>
        </w:del>
      </w:ins>
    </w:p>
    <w:p w:rsidR="003074C3" w:rsidDel="00EF7115" w:rsidRDefault="003074C3">
      <w:pPr>
        <w:pStyle w:val="TOC1"/>
        <w:tabs>
          <w:tab w:val="right" w:leader="dot" w:pos="9062"/>
        </w:tabs>
        <w:rPr>
          <w:ins w:id="742" w:author="Santiago Arellano" w:date="2016-03-31T16:54:00Z"/>
          <w:del w:id="743" w:author="Christoph Kern" w:date="2016-05-05T14:30:00Z"/>
          <w:rFonts w:asciiTheme="minorHAnsi" w:eastAsiaTheme="minorEastAsia" w:hAnsiTheme="minorHAnsi" w:cstheme="minorBidi"/>
          <w:b w:val="0"/>
          <w:bCs w:val="0"/>
          <w:caps w:val="0"/>
          <w:noProof/>
          <w:sz w:val="22"/>
          <w:szCs w:val="22"/>
          <w:lang w:val="sv-SE" w:eastAsia="sv-SE"/>
        </w:rPr>
      </w:pPr>
      <w:ins w:id="744" w:author="Santiago Arellano" w:date="2016-03-31T16:54:00Z">
        <w:del w:id="745" w:author="Christoph Kern" w:date="2016-05-05T14:30:00Z">
          <w:r w:rsidRPr="00EF7115" w:rsidDel="00EF7115">
            <w:rPr>
              <w:rStyle w:val="Hyperlink"/>
              <w:b w:val="0"/>
              <w:bCs w:val="0"/>
              <w:caps w:val="0"/>
              <w:noProof/>
            </w:rPr>
            <w:delText>8 Upgrading and Troubleshooting the MOXA</w:delText>
          </w:r>
          <w:r w:rsidDel="00EF7115">
            <w:rPr>
              <w:noProof/>
              <w:webHidden/>
            </w:rPr>
            <w:tab/>
            <w:delText>73</w:delText>
          </w:r>
        </w:del>
      </w:ins>
    </w:p>
    <w:p w:rsidR="003074C3" w:rsidDel="00EF7115" w:rsidRDefault="003074C3">
      <w:pPr>
        <w:pStyle w:val="TOC2"/>
        <w:tabs>
          <w:tab w:val="right" w:leader="dot" w:pos="9062"/>
        </w:tabs>
        <w:rPr>
          <w:ins w:id="746" w:author="Santiago Arellano" w:date="2016-03-31T16:54:00Z"/>
          <w:del w:id="747" w:author="Christoph Kern" w:date="2016-05-05T14:30:00Z"/>
          <w:rFonts w:asciiTheme="minorHAnsi" w:eastAsiaTheme="minorEastAsia" w:hAnsiTheme="minorHAnsi" w:cstheme="minorBidi"/>
          <w:smallCaps w:val="0"/>
          <w:noProof/>
          <w:sz w:val="22"/>
          <w:szCs w:val="22"/>
          <w:lang w:val="sv-SE" w:eastAsia="sv-SE"/>
        </w:rPr>
      </w:pPr>
      <w:ins w:id="748" w:author="Santiago Arellano" w:date="2016-03-31T16:54:00Z">
        <w:del w:id="749" w:author="Christoph Kern" w:date="2016-05-05T14:30:00Z">
          <w:r w:rsidRPr="00EF7115" w:rsidDel="00EF7115">
            <w:rPr>
              <w:rStyle w:val="Hyperlink"/>
              <w:smallCaps w:val="0"/>
              <w:noProof/>
              <w:lang w:val="en-US"/>
            </w:rPr>
            <w:delText>8.1 Upgrading kongo</w:delText>
          </w:r>
          <w:r w:rsidDel="00EF7115">
            <w:rPr>
              <w:noProof/>
              <w:webHidden/>
            </w:rPr>
            <w:tab/>
            <w:delText>73</w:delText>
          </w:r>
        </w:del>
      </w:ins>
    </w:p>
    <w:p w:rsidR="003074C3" w:rsidDel="00EF7115" w:rsidRDefault="003074C3">
      <w:pPr>
        <w:pStyle w:val="TOC2"/>
        <w:tabs>
          <w:tab w:val="right" w:leader="dot" w:pos="9062"/>
        </w:tabs>
        <w:rPr>
          <w:ins w:id="750" w:author="Santiago Arellano" w:date="2016-03-31T16:54:00Z"/>
          <w:del w:id="751" w:author="Christoph Kern" w:date="2016-05-05T14:30:00Z"/>
          <w:rFonts w:asciiTheme="minorHAnsi" w:eastAsiaTheme="minorEastAsia" w:hAnsiTheme="minorHAnsi" w:cstheme="minorBidi"/>
          <w:smallCaps w:val="0"/>
          <w:noProof/>
          <w:sz w:val="22"/>
          <w:szCs w:val="22"/>
          <w:lang w:val="sv-SE" w:eastAsia="sv-SE"/>
        </w:rPr>
      </w:pPr>
      <w:ins w:id="752" w:author="Santiago Arellano" w:date="2016-03-31T16:54:00Z">
        <w:del w:id="753" w:author="Christoph Kern" w:date="2016-05-05T14:30:00Z">
          <w:r w:rsidRPr="00EF7115" w:rsidDel="00EF7115">
            <w:rPr>
              <w:rStyle w:val="Hyperlink"/>
              <w:smallCaps w:val="0"/>
              <w:noProof/>
            </w:rPr>
            <w:delText>8.2 Installation of NOVAC program (kongo) on a newly formatted MOXA computer.</w:delText>
          </w:r>
          <w:r w:rsidDel="00EF7115">
            <w:rPr>
              <w:noProof/>
              <w:webHidden/>
            </w:rPr>
            <w:tab/>
            <w:delText>73</w:delText>
          </w:r>
        </w:del>
      </w:ins>
    </w:p>
    <w:p w:rsidR="003074C3" w:rsidDel="00EF7115" w:rsidRDefault="003074C3">
      <w:pPr>
        <w:pStyle w:val="TOC2"/>
        <w:tabs>
          <w:tab w:val="right" w:leader="dot" w:pos="9062"/>
        </w:tabs>
        <w:rPr>
          <w:ins w:id="754" w:author="Santiago Arellano" w:date="2016-03-31T16:54:00Z"/>
          <w:del w:id="755" w:author="Christoph Kern" w:date="2016-05-05T14:30:00Z"/>
          <w:rFonts w:asciiTheme="minorHAnsi" w:eastAsiaTheme="minorEastAsia" w:hAnsiTheme="minorHAnsi" w:cstheme="minorBidi"/>
          <w:smallCaps w:val="0"/>
          <w:noProof/>
          <w:sz w:val="22"/>
          <w:szCs w:val="22"/>
          <w:lang w:val="sv-SE" w:eastAsia="sv-SE"/>
        </w:rPr>
      </w:pPr>
      <w:ins w:id="756" w:author="Santiago Arellano" w:date="2016-03-31T16:54:00Z">
        <w:del w:id="757" w:author="Christoph Kern" w:date="2016-05-05T14:30:00Z">
          <w:r w:rsidRPr="00EF7115" w:rsidDel="00EF7115">
            <w:rPr>
              <w:rStyle w:val="Hyperlink"/>
              <w:smallCaps w:val="0"/>
              <w:noProof/>
            </w:rPr>
            <w:delText>8.3. Formatting the MOXA to the factory settings</w:delText>
          </w:r>
          <w:r w:rsidDel="00EF7115">
            <w:rPr>
              <w:noProof/>
              <w:webHidden/>
            </w:rPr>
            <w:tab/>
            <w:delText>75</w:delText>
          </w:r>
        </w:del>
      </w:ins>
    </w:p>
    <w:p w:rsidR="003074C3" w:rsidDel="00EF7115" w:rsidRDefault="003074C3">
      <w:pPr>
        <w:pStyle w:val="TOC1"/>
        <w:tabs>
          <w:tab w:val="right" w:leader="dot" w:pos="9062"/>
        </w:tabs>
        <w:rPr>
          <w:ins w:id="758" w:author="Santiago Arellano" w:date="2016-03-31T16:54:00Z"/>
          <w:del w:id="759" w:author="Christoph Kern" w:date="2016-05-05T14:30:00Z"/>
          <w:rFonts w:asciiTheme="minorHAnsi" w:eastAsiaTheme="minorEastAsia" w:hAnsiTheme="minorHAnsi" w:cstheme="minorBidi"/>
          <w:b w:val="0"/>
          <w:bCs w:val="0"/>
          <w:caps w:val="0"/>
          <w:noProof/>
          <w:sz w:val="22"/>
          <w:szCs w:val="22"/>
          <w:lang w:val="sv-SE" w:eastAsia="sv-SE"/>
        </w:rPr>
      </w:pPr>
      <w:ins w:id="760" w:author="Santiago Arellano" w:date="2016-03-31T16:54:00Z">
        <w:del w:id="761" w:author="Christoph Kern" w:date="2016-05-05T14:30:00Z">
          <w:r w:rsidRPr="00EF7115" w:rsidDel="00EF7115">
            <w:rPr>
              <w:rStyle w:val="Hyperlink"/>
              <w:b w:val="0"/>
              <w:bCs w:val="0"/>
              <w:caps w:val="0"/>
              <w:noProof/>
            </w:rPr>
            <w:delText>Appendix A: Previous versions of the NOVAC instrument</w:delText>
          </w:r>
          <w:r w:rsidDel="00EF7115">
            <w:rPr>
              <w:noProof/>
              <w:webHidden/>
            </w:rPr>
            <w:tab/>
            <w:delText>77</w:delText>
          </w:r>
        </w:del>
      </w:ins>
    </w:p>
    <w:p w:rsidR="003074C3" w:rsidDel="00EF7115" w:rsidRDefault="003074C3">
      <w:pPr>
        <w:pStyle w:val="TOC2"/>
        <w:tabs>
          <w:tab w:val="right" w:leader="dot" w:pos="9062"/>
        </w:tabs>
        <w:rPr>
          <w:ins w:id="762" w:author="Santiago Arellano" w:date="2016-03-31T16:54:00Z"/>
          <w:del w:id="763" w:author="Christoph Kern" w:date="2016-05-05T14:30:00Z"/>
          <w:rFonts w:asciiTheme="minorHAnsi" w:eastAsiaTheme="minorEastAsia" w:hAnsiTheme="minorHAnsi" w:cstheme="minorBidi"/>
          <w:smallCaps w:val="0"/>
          <w:noProof/>
          <w:sz w:val="22"/>
          <w:szCs w:val="22"/>
          <w:lang w:val="sv-SE" w:eastAsia="sv-SE"/>
        </w:rPr>
      </w:pPr>
      <w:ins w:id="764" w:author="Santiago Arellano" w:date="2016-03-31T16:54:00Z">
        <w:del w:id="765" w:author="Christoph Kern" w:date="2016-05-05T14:30:00Z">
          <w:r w:rsidRPr="00EF7115" w:rsidDel="00EF7115">
            <w:rPr>
              <w:rStyle w:val="Hyperlink"/>
              <w:smallCaps w:val="0"/>
              <w:noProof/>
            </w:rPr>
            <w:delText>Version 1 (Beck) electronics</w:delText>
          </w:r>
          <w:r w:rsidDel="00EF7115">
            <w:rPr>
              <w:noProof/>
              <w:webHidden/>
            </w:rPr>
            <w:tab/>
            <w:delText>77</w:delText>
          </w:r>
        </w:del>
      </w:ins>
    </w:p>
    <w:p w:rsidR="003074C3" w:rsidDel="00EF7115" w:rsidRDefault="003074C3">
      <w:pPr>
        <w:pStyle w:val="TOC3"/>
        <w:tabs>
          <w:tab w:val="right" w:leader="dot" w:pos="9062"/>
        </w:tabs>
        <w:rPr>
          <w:ins w:id="766" w:author="Santiago Arellano" w:date="2016-03-31T16:54:00Z"/>
          <w:del w:id="767" w:author="Christoph Kern" w:date="2016-05-05T14:30:00Z"/>
          <w:rFonts w:asciiTheme="minorHAnsi" w:eastAsiaTheme="minorEastAsia" w:hAnsiTheme="minorHAnsi" w:cstheme="minorBidi"/>
          <w:i w:val="0"/>
          <w:iCs w:val="0"/>
          <w:noProof/>
          <w:sz w:val="22"/>
          <w:szCs w:val="22"/>
          <w:lang w:val="sv-SE" w:eastAsia="sv-SE"/>
        </w:rPr>
      </w:pPr>
      <w:ins w:id="768" w:author="Santiago Arellano" w:date="2016-03-31T16:54:00Z">
        <w:del w:id="769" w:author="Christoph Kern" w:date="2016-05-05T14:30:00Z">
          <w:r w:rsidRPr="00EF7115" w:rsidDel="00EF7115">
            <w:rPr>
              <w:rStyle w:val="Hyperlink"/>
              <w:i w:val="0"/>
              <w:iCs w:val="0"/>
              <w:noProof/>
            </w:rPr>
            <w:delText>Technical information</w:delText>
          </w:r>
          <w:r w:rsidDel="00EF7115">
            <w:rPr>
              <w:noProof/>
              <w:webHidden/>
            </w:rPr>
            <w:tab/>
            <w:delText>77</w:delText>
          </w:r>
        </w:del>
      </w:ins>
    </w:p>
    <w:p w:rsidR="003074C3" w:rsidDel="00EF7115" w:rsidRDefault="003074C3">
      <w:pPr>
        <w:pStyle w:val="TOC3"/>
        <w:tabs>
          <w:tab w:val="right" w:leader="dot" w:pos="9062"/>
        </w:tabs>
        <w:rPr>
          <w:ins w:id="770" w:author="Santiago Arellano" w:date="2016-03-31T16:54:00Z"/>
          <w:del w:id="771" w:author="Christoph Kern" w:date="2016-05-05T14:30:00Z"/>
          <w:rFonts w:asciiTheme="minorHAnsi" w:eastAsiaTheme="minorEastAsia" w:hAnsiTheme="minorHAnsi" w:cstheme="minorBidi"/>
          <w:i w:val="0"/>
          <w:iCs w:val="0"/>
          <w:noProof/>
          <w:sz w:val="22"/>
          <w:szCs w:val="22"/>
          <w:lang w:val="sv-SE" w:eastAsia="sv-SE"/>
        </w:rPr>
      </w:pPr>
      <w:ins w:id="772" w:author="Santiago Arellano" w:date="2016-03-31T16:54:00Z">
        <w:del w:id="773" w:author="Christoph Kern" w:date="2016-05-05T14:30:00Z">
          <w:r w:rsidRPr="00EF7115" w:rsidDel="00EF7115">
            <w:rPr>
              <w:rStyle w:val="Hyperlink"/>
              <w:i w:val="0"/>
              <w:iCs w:val="0"/>
              <w:noProof/>
              <w:lang w:val="en-US"/>
            </w:rPr>
            <w:delText>File Structure on Remote PC Version 1 (Beck)</w:delText>
          </w:r>
          <w:r w:rsidDel="00EF7115">
            <w:rPr>
              <w:noProof/>
              <w:webHidden/>
            </w:rPr>
            <w:tab/>
            <w:delText>77</w:delText>
          </w:r>
        </w:del>
      </w:ins>
    </w:p>
    <w:p w:rsidR="003074C3" w:rsidDel="00EF7115" w:rsidRDefault="003074C3">
      <w:pPr>
        <w:pStyle w:val="TOC3"/>
        <w:tabs>
          <w:tab w:val="right" w:leader="dot" w:pos="9062"/>
        </w:tabs>
        <w:rPr>
          <w:ins w:id="774" w:author="Santiago Arellano" w:date="2016-03-31T16:54:00Z"/>
          <w:del w:id="775" w:author="Christoph Kern" w:date="2016-05-05T14:30:00Z"/>
          <w:rFonts w:asciiTheme="minorHAnsi" w:eastAsiaTheme="minorEastAsia" w:hAnsiTheme="minorHAnsi" w:cstheme="minorBidi"/>
          <w:i w:val="0"/>
          <w:iCs w:val="0"/>
          <w:noProof/>
          <w:sz w:val="22"/>
          <w:szCs w:val="22"/>
          <w:lang w:val="sv-SE" w:eastAsia="sv-SE"/>
        </w:rPr>
      </w:pPr>
      <w:ins w:id="776" w:author="Santiago Arellano" w:date="2016-03-31T16:54:00Z">
        <w:del w:id="777" w:author="Christoph Kern" w:date="2016-05-05T14:30:00Z">
          <w:r w:rsidRPr="00EF7115" w:rsidDel="00EF7115">
            <w:rPr>
              <w:rStyle w:val="Hyperlink"/>
              <w:i w:val="0"/>
              <w:iCs w:val="0"/>
              <w:noProof/>
              <w:lang w:val="en-US"/>
            </w:rPr>
            <w:delText>Network configuration</w:delText>
          </w:r>
          <w:r w:rsidDel="00EF7115">
            <w:rPr>
              <w:noProof/>
              <w:webHidden/>
            </w:rPr>
            <w:tab/>
            <w:delText>79</w:delText>
          </w:r>
        </w:del>
      </w:ins>
    </w:p>
    <w:p w:rsidR="003074C3" w:rsidDel="00EF7115" w:rsidRDefault="003074C3">
      <w:pPr>
        <w:pStyle w:val="TOC3"/>
        <w:tabs>
          <w:tab w:val="right" w:leader="dot" w:pos="9062"/>
        </w:tabs>
        <w:rPr>
          <w:ins w:id="778" w:author="Santiago Arellano" w:date="2016-03-31T16:54:00Z"/>
          <w:del w:id="779" w:author="Christoph Kern" w:date="2016-05-05T14:30:00Z"/>
          <w:rFonts w:asciiTheme="minorHAnsi" w:eastAsiaTheme="minorEastAsia" w:hAnsiTheme="minorHAnsi" w:cstheme="minorBidi"/>
          <w:i w:val="0"/>
          <w:iCs w:val="0"/>
          <w:noProof/>
          <w:sz w:val="22"/>
          <w:szCs w:val="22"/>
          <w:lang w:val="sv-SE" w:eastAsia="sv-SE"/>
        </w:rPr>
      </w:pPr>
      <w:ins w:id="780" w:author="Santiago Arellano" w:date="2016-03-31T16:54:00Z">
        <w:del w:id="781" w:author="Christoph Kern" w:date="2016-05-05T14:30:00Z">
          <w:r w:rsidRPr="00EF7115" w:rsidDel="00EF7115">
            <w:rPr>
              <w:rStyle w:val="Hyperlink"/>
              <w:i w:val="0"/>
              <w:iCs w:val="0"/>
              <w:noProof/>
            </w:rPr>
            <w:delText>Using HyperTerminal to Diagnose Beck Remote PC</w:delText>
          </w:r>
          <w:r w:rsidDel="00EF7115">
            <w:rPr>
              <w:noProof/>
              <w:webHidden/>
            </w:rPr>
            <w:tab/>
            <w:delText>80</w:delText>
          </w:r>
        </w:del>
      </w:ins>
    </w:p>
    <w:p w:rsidR="003074C3" w:rsidDel="00EF7115" w:rsidRDefault="003074C3">
      <w:pPr>
        <w:pStyle w:val="TOC3"/>
        <w:tabs>
          <w:tab w:val="right" w:leader="dot" w:pos="9062"/>
        </w:tabs>
        <w:rPr>
          <w:ins w:id="782" w:author="Santiago Arellano" w:date="2016-03-31T16:54:00Z"/>
          <w:del w:id="783" w:author="Christoph Kern" w:date="2016-05-05T14:30:00Z"/>
          <w:rFonts w:asciiTheme="minorHAnsi" w:eastAsiaTheme="minorEastAsia" w:hAnsiTheme="minorHAnsi" w:cstheme="minorBidi"/>
          <w:i w:val="0"/>
          <w:iCs w:val="0"/>
          <w:noProof/>
          <w:sz w:val="22"/>
          <w:szCs w:val="22"/>
          <w:lang w:val="sv-SE" w:eastAsia="sv-SE"/>
        </w:rPr>
      </w:pPr>
      <w:ins w:id="784" w:author="Santiago Arellano" w:date="2016-03-31T16:54:00Z">
        <w:del w:id="785" w:author="Christoph Kern" w:date="2016-05-05T14:30:00Z">
          <w:r w:rsidRPr="00EF7115" w:rsidDel="00EF7115">
            <w:rPr>
              <w:rStyle w:val="Hyperlink"/>
              <w:i w:val="0"/>
              <w:iCs w:val="0"/>
              <w:noProof/>
            </w:rPr>
            <w:delText>Use of the File Transfer Dialog in the NOVAC software (only for Beck PC instruments (version 1))</w:delText>
          </w:r>
          <w:r w:rsidDel="00EF7115">
            <w:rPr>
              <w:noProof/>
              <w:webHidden/>
            </w:rPr>
            <w:tab/>
            <w:delText>83</w:delText>
          </w:r>
        </w:del>
      </w:ins>
    </w:p>
    <w:p w:rsidR="003074C3" w:rsidDel="00EF7115" w:rsidRDefault="003074C3">
      <w:pPr>
        <w:pStyle w:val="TOC2"/>
        <w:tabs>
          <w:tab w:val="right" w:leader="dot" w:pos="9062"/>
        </w:tabs>
        <w:rPr>
          <w:ins w:id="786" w:author="Santiago Arellano" w:date="2016-03-31T16:54:00Z"/>
          <w:del w:id="787" w:author="Christoph Kern" w:date="2016-05-05T14:30:00Z"/>
          <w:rFonts w:asciiTheme="minorHAnsi" w:eastAsiaTheme="minorEastAsia" w:hAnsiTheme="minorHAnsi" w:cstheme="minorBidi"/>
          <w:smallCaps w:val="0"/>
          <w:noProof/>
          <w:sz w:val="22"/>
          <w:szCs w:val="22"/>
          <w:lang w:val="sv-SE" w:eastAsia="sv-SE"/>
        </w:rPr>
      </w:pPr>
      <w:ins w:id="788" w:author="Santiago Arellano" w:date="2016-03-31T16:54:00Z">
        <w:del w:id="789" w:author="Christoph Kern" w:date="2016-05-05T14:30:00Z">
          <w:r w:rsidRPr="00EF7115" w:rsidDel="00EF7115">
            <w:rPr>
              <w:rStyle w:val="Hyperlink"/>
              <w:smallCaps w:val="0"/>
              <w:noProof/>
            </w:rPr>
            <w:delText>Version 2 (Axis) electronics</w:delText>
          </w:r>
          <w:r w:rsidDel="00EF7115">
            <w:rPr>
              <w:noProof/>
              <w:webHidden/>
            </w:rPr>
            <w:tab/>
            <w:delText>87</w:delText>
          </w:r>
        </w:del>
      </w:ins>
    </w:p>
    <w:p w:rsidR="003074C3" w:rsidDel="00EF7115" w:rsidRDefault="003074C3">
      <w:pPr>
        <w:pStyle w:val="TOC3"/>
        <w:tabs>
          <w:tab w:val="right" w:leader="dot" w:pos="9062"/>
        </w:tabs>
        <w:rPr>
          <w:ins w:id="790" w:author="Santiago Arellano" w:date="2016-03-31T16:54:00Z"/>
          <w:del w:id="791" w:author="Christoph Kern" w:date="2016-05-05T14:30:00Z"/>
          <w:rFonts w:asciiTheme="minorHAnsi" w:eastAsiaTheme="minorEastAsia" w:hAnsiTheme="minorHAnsi" w:cstheme="minorBidi"/>
          <w:i w:val="0"/>
          <w:iCs w:val="0"/>
          <w:noProof/>
          <w:sz w:val="22"/>
          <w:szCs w:val="22"/>
          <w:lang w:val="sv-SE" w:eastAsia="sv-SE"/>
        </w:rPr>
      </w:pPr>
      <w:ins w:id="792" w:author="Santiago Arellano" w:date="2016-03-31T16:54:00Z">
        <w:del w:id="793" w:author="Christoph Kern" w:date="2016-05-05T14:30:00Z">
          <w:r w:rsidRPr="00EF7115" w:rsidDel="00EF7115">
            <w:rPr>
              <w:rStyle w:val="Hyperlink"/>
              <w:i w:val="0"/>
              <w:iCs w:val="0"/>
              <w:noProof/>
            </w:rPr>
            <w:delText>Technical information</w:delText>
          </w:r>
          <w:r w:rsidDel="00EF7115">
            <w:rPr>
              <w:noProof/>
              <w:webHidden/>
            </w:rPr>
            <w:tab/>
            <w:delText>87</w:delText>
          </w:r>
        </w:del>
      </w:ins>
    </w:p>
    <w:p w:rsidR="003074C3" w:rsidDel="00EF7115" w:rsidRDefault="003074C3">
      <w:pPr>
        <w:pStyle w:val="TOC3"/>
        <w:tabs>
          <w:tab w:val="right" w:leader="dot" w:pos="9062"/>
        </w:tabs>
        <w:rPr>
          <w:ins w:id="794" w:author="Santiago Arellano" w:date="2016-03-31T16:54:00Z"/>
          <w:del w:id="795" w:author="Christoph Kern" w:date="2016-05-05T14:30:00Z"/>
          <w:rFonts w:asciiTheme="minorHAnsi" w:eastAsiaTheme="minorEastAsia" w:hAnsiTheme="minorHAnsi" w:cstheme="minorBidi"/>
          <w:i w:val="0"/>
          <w:iCs w:val="0"/>
          <w:noProof/>
          <w:sz w:val="22"/>
          <w:szCs w:val="22"/>
          <w:lang w:val="sv-SE" w:eastAsia="sv-SE"/>
        </w:rPr>
      </w:pPr>
      <w:ins w:id="796" w:author="Santiago Arellano" w:date="2016-03-31T16:54:00Z">
        <w:del w:id="797" w:author="Christoph Kern" w:date="2016-05-05T14:30:00Z">
          <w:r w:rsidRPr="00EF7115" w:rsidDel="00EF7115">
            <w:rPr>
              <w:rStyle w:val="Hyperlink"/>
              <w:i w:val="0"/>
              <w:iCs w:val="0"/>
              <w:noProof/>
              <w:lang w:val="en-US"/>
            </w:rPr>
            <w:delText>File Structure on Remote PC Version 2 (Axis)</w:delText>
          </w:r>
          <w:r w:rsidDel="00EF7115">
            <w:rPr>
              <w:noProof/>
              <w:webHidden/>
            </w:rPr>
            <w:tab/>
            <w:delText>87</w:delText>
          </w:r>
        </w:del>
      </w:ins>
    </w:p>
    <w:p w:rsidR="003074C3" w:rsidDel="00EF7115" w:rsidRDefault="003074C3">
      <w:pPr>
        <w:pStyle w:val="TOC3"/>
        <w:tabs>
          <w:tab w:val="right" w:leader="dot" w:pos="9062"/>
        </w:tabs>
        <w:rPr>
          <w:ins w:id="798" w:author="Santiago Arellano" w:date="2016-03-31T16:54:00Z"/>
          <w:del w:id="799" w:author="Christoph Kern" w:date="2016-05-05T14:30:00Z"/>
          <w:rFonts w:asciiTheme="minorHAnsi" w:eastAsiaTheme="minorEastAsia" w:hAnsiTheme="minorHAnsi" w:cstheme="minorBidi"/>
          <w:i w:val="0"/>
          <w:iCs w:val="0"/>
          <w:noProof/>
          <w:sz w:val="22"/>
          <w:szCs w:val="22"/>
          <w:lang w:val="sv-SE" w:eastAsia="sv-SE"/>
        </w:rPr>
      </w:pPr>
      <w:ins w:id="800" w:author="Santiago Arellano" w:date="2016-03-31T16:54:00Z">
        <w:del w:id="801" w:author="Christoph Kern" w:date="2016-05-05T14:30:00Z">
          <w:r w:rsidRPr="00EF7115" w:rsidDel="00EF7115">
            <w:rPr>
              <w:rStyle w:val="Hyperlink"/>
              <w:i w:val="0"/>
              <w:iCs w:val="0"/>
              <w:noProof/>
            </w:rPr>
            <w:delText>Using HyperTerminal to Diagnose Axis Remote PC (version 2)</w:delText>
          </w:r>
          <w:r w:rsidDel="00EF7115">
            <w:rPr>
              <w:noProof/>
              <w:webHidden/>
            </w:rPr>
            <w:tab/>
            <w:delText>89</w:delText>
          </w:r>
        </w:del>
      </w:ins>
    </w:p>
    <w:p w:rsidR="003074C3" w:rsidDel="00EF7115" w:rsidRDefault="003074C3">
      <w:pPr>
        <w:pStyle w:val="TOC1"/>
        <w:tabs>
          <w:tab w:val="right" w:leader="dot" w:pos="9062"/>
        </w:tabs>
        <w:rPr>
          <w:ins w:id="802" w:author="Santiago Arellano" w:date="2016-03-31T16:54:00Z"/>
          <w:del w:id="803" w:author="Christoph Kern" w:date="2016-05-05T14:30:00Z"/>
          <w:rFonts w:asciiTheme="minorHAnsi" w:eastAsiaTheme="minorEastAsia" w:hAnsiTheme="minorHAnsi" w:cstheme="minorBidi"/>
          <w:b w:val="0"/>
          <w:bCs w:val="0"/>
          <w:caps w:val="0"/>
          <w:noProof/>
          <w:sz w:val="22"/>
          <w:szCs w:val="22"/>
          <w:lang w:val="sv-SE" w:eastAsia="sv-SE"/>
        </w:rPr>
      </w:pPr>
      <w:ins w:id="804" w:author="Santiago Arellano" w:date="2016-03-31T16:54:00Z">
        <w:del w:id="805" w:author="Christoph Kern" w:date="2016-05-05T14:30:00Z">
          <w:r w:rsidRPr="00EF7115" w:rsidDel="00EF7115">
            <w:rPr>
              <w:rStyle w:val="Hyperlink"/>
              <w:b w:val="0"/>
              <w:bCs w:val="0"/>
              <w:caps w:val="0"/>
              <w:noProof/>
            </w:rPr>
            <w:lastRenderedPageBreak/>
            <w:delText>Appendix B: Special Measurement Modes</w:delText>
          </w:r>
          <w:r w:rsidDel="00EF7115">
            <w:rPr>
              <w:noProof/>
              <w:webHidden/>
            </w:rPr>
            <w:tab/>
            <w:delText>91</w:delText>
          </w:r>
        </w:del>
      </w:ins>
    </w:p>
    <w:p w:rsidR="003074C3" w:rsidDel="00EF7115" w:rsidRDefault="003074C3">
      <w:pPr>
        <w:pStyle w:val="TOC1"/>
        <w:tabs>
          <w:tab w:val="right" w:leader="dot" w:pos="9062"/>
        </w:tabs>
        <w:rPr>
          <w:ins w:id="806" w:author="Santiago Arellano" w:date="2016-03-31T16:54:00Z"/>
          <w:del w:id="807" w:author="Christoph Kern" w:date="2016-05-05T14:30:00Z"/>
          <w:rFonts w:asciiTheme="minorHAnsi" w:eastAsiaTheme="minorEastAsia" w:hAnsiTheme="minorHAnsi" w:cstheme="minorBidi"/>
          <w:b w:val="0"/>
          <w:bCs w:val="0"/>
          <w:caps w:val="0"/>
          <w:noProof/>
          <w:sz w:val="22"/>
          <w:szCs w:val="22"/>
          <w:lang w:val="sv-SE" w:eastAsia="sv-SE"/>
        </w:rPr>
      </w:pPr>
      <w:ins w:id="808" w:author="Santiago Arellano" w:date="2016-03-31T16:54:00Z">
        <w:del w:id="809" w:author="Christoph Kern" w:date="2016-05-05T14:30:00Z">
          <w:r w:rsidRPr="00EF7115" w:rsidDel="00EF7115">
            <w:rPr>
              <w:rStyle w:val="Hyperlink"/>
              <w:b w:val="0"/>
              <w:bCs w:val="0"/>
              <w:caps w:val="0"/>
              <w:noProof/>
            </w:rPr>
            <w:delText>Appendix C: Configuring Point-to-Multipoint FreeWave Radio modems</w:delText>
          </w:r>
          <w:r w:rsidDel="00EF7115">
            <w:rPr>
              <w:noProof/>
              <w:webHidden/>
            </w:rPr>
            <w:tab/>
            <w:delText>92</w:delText>
          </w:r>
        </w:del>
      </w:ins>
    </w:p>
    <w:p w:rsidR="003074C3" w:rsidDel="00EF7115" w:rsidRDefault="003074C3">
      <w:pPr>
        <w:pStyle w:val="TOC2"/>
        <w:tabs>
          <w:tab w:val="right" w:leader="dot" w:pos="9062"/>
        </w:tabs>
        <w:rPr>
          <w:ins w:id="810" w:author="Santiago Arellano" w:date="2016-03-31T16:54:00Z"/>
          <w:del w:id="811" w:author="Christoph Kern" w:date="2016-05-05T14:30:00Z"/>
          <w:rFonts w:asciiTheme="minorHAnsi" w:eastAsiaTheme="minorEastAsia" w:hAnsiTheme="minorHAnsi" w:cstheme="minorBidi"/>
          <w:smallCaps w:val="0"/>
          <w:noProof/>
          <w:sz w:val="22"/>
          <w:szCs w:val="22"/>
          <w:lang w:val="sv-SE" w:eastAsia="sv-SE"/>
        </w:rPr>
      </w:pPr>
      <w:ins w:id="812" w:author="Santiago Arellano" w:date="2016-03-31T16:54:00Z">
        <w:del w:id="813" w:author="Christoph Kern" w:date="2016-05-05T14:30:00Z">
          <w:r w:rsidRPr="00EF7115" w:rsidDel="00EF7115">
            <w:rPr>
              <w:rStyle w:val="Hyperlink"/>
              <w:smallCaps w:val="0"/>
              <w:noProof/>
              <w:lang w:val="en-US"/>
            </w:rPr>
            <w:delText>1. Configuration of Master to Multiple Slaves through Repeater</w:delText>
          </w:r>
          <w:r w:rsidDel="00EF7115">
            <w:rPr>
              <w:noProof/>
              <w:webHidden/>
            </w:rPr>
            <w:tab/>
            <w:delText>92</w:delText>
          </w:r>
        </w:del>
      </w:ins>
    </w:p>
    <w:p w:rsidR="003074C3" w:rsidDel="00EF7115" w:rsidRDefault="003074C3">
      <w:pPr>
        <w:pStyle w:val="TOC2"/>
        <w:tabs>
          <w:tab w:val="right" w:leader="dot" w:pos="9062"/>
        </w:tabs>
        <w:rPr>
          <w:ins w:id="814" w:author="Santiago Arellano" w:date="2016-03-31T16:54:00Z"/>
          <w:del w:id="815" w:author="Christoph Kern" w:date="2016-05-05T14:30:00Z"/>
          <w:rFonts w:asciiTheme="minorHAnsi" w:eastAsiaTheme="minorEastAsia" w:hAnsiTheme="minorHAnsi" w:cstheme="minorBidi"/>
          <w:smallCaps w:val="0"/>
          <w:noProof/>
          <w:sz w:val="22"/>
          <w:szCs w:val="22"/>
          <w:lang w:val="sv-SE" w:eastAsia="sv-SE"/>
        </w:rPr>
      </w:pPr>
      <w:ins w:id="816" w:author="Santiago Arellano" w:date="2016-03-31T16:54:00Z">
        <w:del w:id="817" w:author="Christoph Kern" w:date="2016-05-05T14:30:00Z">
          <w:r w:rsidRPr="00EF7115" w:rsidDel="00EF7115">
            <w:rPr>
              <w:rStyle w:val="Hyperlink"/>
              <w:smallCaps w:val="0"/>
              <w:noProof/>
              <w:lang w:val="en-US"/>
            </w:rPr>
            <w:delText>2. Configuration of Master to Multiple Slaves without Repeater</w:delText>
          </w:r>
          <w:r w:rsidDel="00EF7115">
            <w:rPr>
              <w:noProof/>
              <w:webHidden/>
            </w:rPr>
            <w:tab/>
            <w:delText>97</w:delText>
          </w:r>
        </w:del>
      </w:ins>
    </w:p>
    <w:p w:rsidR="003074C3" w:rsidDel="00EF7115" w:rsidRDefault="003074C3">
      <w:pPr>
        <w:pStyle w:val="TOC2"/>
        <w:tabs>
          <w:tab w:val="right" w:leader="dot" w:pos="9062"/>
        </w:tabs>
        <w:rPr>
          <w:ins w:id="818" w:author="Santiago Arellano" w:date="2016-03-31T16:54:00Z"/>
          <w:del w:id="819" w:author="Christoph Kern" w:date="2016-05-05T14:30:00Z"/>
          <w:rFonts w:asciiTheme="minorHAnsi" w:eastAsiaTheme="minorEastAsia" w:hAnsiTheme="minorHAnsi" w:cstheme="minorBidi"/>
          <w:smallCaps w:val="0"/>
          <w:noProof/>
          <w:sz w:val="22"/>
          <w:szCs w:val="22"/>
          <w:lang w:val="sv-SE" w:eastAsia="sv-SE"/>
        </w:rPr>
      </w:pPr>
      <w:ins w:id="820" w:author="Santiago Arellano" w:date="2016-03-31T16:54:00Z">
        <w:del w:id="821" w:author="Christoph Kern" w:date="2016-05-05T14:30:00Z">
          <w:r w:rsidRPr="00EF7115" w:rsidDel="00EF7115">
            <w:rPr>
              <w:rStyle w:val="Hyperlink"/>
              <w:smallCaps w:val="0"/>
              <w:noProof/>
              <w:lang w:val="en-US"/>
            </w:rPr>
            <w:delText>3. Test Connection</w:delText>
          </w:r>
          <w:r w:rsidDel="00EF7115">
            <w:rPr>
              <w:noProof/>
              <w:webHidden/>
            </w:rPr>
            <w:tab/>
            <w:delText>98</w:delText>
          </w:r>
        </w:del>
      </w:ins>
    </w:p>
    <w:p w:rsidR="002F3D3B" w:rsidDel="00EF7115" w:rsidRDefault="002F3D3B">
      <w:pPr>
        <w:pStyle w:val="TOC1"/>
        <w:tabs>
          <w:tab w:val="right" w:leader="dot" w:pos="9062"/>
        </w:tabs>
        <w:rPr>
          <w:del w:id="822" w:author="Christoph Kern" w:date="2016-05-05T14:30:00Z"/>
          <w:rFonts w:asciiTheme="minorHAnsi" w:eastAsiaTheme="minorEastAsia" w:hAnsiTheme="minorHAnsi" w:cstheme="minorBidi"/>
          <w:b w:val="0"/>
          <w:bCs w:val="0"/>
          <w:caps w:val="0"/>
          <w:noProof/>
          <w:sz w:val="22"/>
          <w:szCs w:val="22"/>
          <w:lang w:val="en-US"/>
        </w:rPr>
      </w:pPr>
      <w:del w:id="823" w:author="Christoph Kern" w:date="2016-05-05T14:30:00Z">
        <w:r w:rsidRPr="00E30787" w:rsidDel="00EF7115">
          <w:rPr>
            <w:rPrChange w:id="824" w:author="Santiago Arellano" w:date="2016-03-31T14:38:00Z">
              <w:rPr>
                <w:rStyle w:val="Hyperlink"/>
                <w:b w:val="0"/>
                <w:bCs w:val="0"/>
                <w:caps w:val="0"/>
                <w:noProof/>
              </w:rPr>
            </w:rPrChange>
          </w:rPr>
          <w:delText>NOVAC Instrument User Manual</w:delText>
        </w:r>
        <w:r w:rsidDel="00EF7115">
          <w:rPr>
            <w:noProof/>
            <w:webHidden/>
          </w:rPr>
          <w:tab/>
          <w:delText>0</w:delText>
        </w:r>
      </w:del>
    </w:p>
    <w:p w:rsidR="002F3D3B" w:rsidDel="00EF7115" w:rsidRDefault="002F3D3B">
      <w:pPr>
        <w:pStyle w:val="TOC1"/>
        <w:tabs>
          <w:tab w:val="right" w:leader="dot" w:pos="9062"/>
        </w:tabs>
        <w:rPr>
          <w:del w:id="825" w:author="Christoph Kern" w:date="2016-05-05T14:30:00Z"/>
          <w:rFonts w:asciiTheme="minorHAnsi" w:eastAsiaTheme="minorEastAsia" w:hAnsiTheme="minorHAnsi" w:cstheme="minorBidi"/>
          <w:b w:val="0"/>
          <w:bCs w:val="0"/>
          <w:caps w:val="0"/>
          <w:noProof/>
          <w:sz w:val="22"/>
          <w:szCs w:val="22"/>
          <w:lang w:val="en-US"/>
        </w:rPr>
      </w:pPr>
      <w:del w:id="826" w:author="Christoph Kern" w:date="2016-05-05T14:30:00Z">
        <w:r w:rsidRPr="00E30787" w:rsidDel="00EF7115">
          <w:rPr>
            <w:rPrChange w:id="827" w:author="Santiago Arellano" w:date="2016-03-31T14:38:00Z">
              <w:rPr>
                <w:rStyle w:val="Hyperlink"/>
                <w:b w:val="0"/>
                <w:bCs w:val="0"/>
                <w:caps w:val="0"/>
                <w:noProof/>
              </w:rPr>
            </w:rPrChange>
          </w:rPr>
          <w:delText>1 Overview</w:delText>
        </w:r>
        <w:r w:rsidDel="00EF7115">
          <w:rPr>
            <w:noProof/>
            <w:webHidden/>
          </w:rPr>
          <w:tab/>
          <w:delText>3</w:delText>
        </w:r>
      </w:del>
    </w:p>
    <w:p w:rsidR="002F3D3B" w:rsidDel="00EF7115" w:rsidRDefault="002F3D3B">
      <w:pPr>
        <w:pStyle w:val="TOC1"/>
        <w:tabs>
          <w:tab w:val="right" w:leader="dot" w:pos="9062"/>
        </w:tabs>
        <w:rPr>
          <w:del w:id="828" w:author="Christoph Kern" w:date="2016-05-05T14:30:00Z"/>
          <w:rFonts w:asciiTheme="minorHAnsi" w:eastAsiaTheme="minorEastAsia" w:hAnsiTheme="minorHAnsi" w:cstheme="minorBidi"/>
          <w:b w:val="0"/>
          <w:bCs w:val="0"/>
          <w:caps w:val="0"/>
          <w:noProof/>
          <w:sz w:val="22"/>
          <w:szCs w:val="22"/>
          <w:lang w:val="en-US"/>
        </w:rPr>
      </w:pPr>
      <w:del w:id="829" w:author="Christoph Kern" w:date="2016-05-05T14:30:00Z">
        <w:r w:rsidRPr="00E30787" w:rsidDel="00EF7115">
          <w:rPr>
            <w:rPrChange w:id="830" w:author="Santiago Arellano" w:date="2016-03-31T14:38:00Z">
              <w:rPr>
                <w:rStyle w:val="Hyperlink"/>
                <w:b w:val="0"/>
                <w:bCs w:val="0"/>
                <w:caps w:val="0"/>
                <w:noProof/>
              </w:rPr>
            </w:rPrChange>
          </w:rPr>
          <w:delText>2 System Requirements</w:delText>
        </w:r>
        <w:r w:rsidDel="00EF7115">
          <w:rPr>
            <w:noProof/>
            <w:webHidden/>
          </w:rPr>
          <w:tab/>
          <w:delText>4</w:delText>
        </w:r>
      </w:del>
    </w:p>
    <w:p w:rsidR="002F3D3B" w:rsidDel="00EF7115" w:rsidRDefault="002F3D3B">
      <w:pPr>
        <w:pStyle w:val="TOC1"/>
        <w:tabs>
          <w:tab w:val="right" w:leader="dot" w:pos="9062"/>
        </w:tabs>
        <w:rPr>
          <w:del w:id="831" w:author="Christoph Kern" w:date="2016-05-05T14:30:00Z"/>
          <w:rFonts w:asciiTheme="minorHAnsi" w:eastAsiaTheme="minorEastAsia" w:hAnsiTheme="minorHAnsi" w:cstheme="minorBidi"/>
          <w:b w:val="0"/>
          <w:bCs w:val="0"/>
          <w:caps w:val="0"/>
          <w:noProof/>
          <w:sz w:val="22"/>
          <w:szCs w:val="22"/>
          <w:lang w:val="en-US"/>
        </w:rPr>
      </w:pPr>
      <w:del w:id="832" w:author="Christoph Kern" w:date="2016-05-05T14:30:00Z">
        <w:r w:rsidRPr="00E30787" w:rsidDel="00EF7115">
          <w:rPr>
            <w:rPrChange w:id="833" w:author="Santiago Arellano" w:date="2016-03-31T14:38:00Z">
              <w:rPr>
                <w:rStyle w:val="Hyperlink"/>
                <w:b w:val="0"/>
                <w:bCs w:val="0"/>
                <w:caps w:val="0"/>
                <w:noProof/>
              </w:rPr>
            </w:rPrChange>
          </w:rPr>
          <w:delText>3 Setup and configuration of the instruments in the field</w:delText>
        </w:r>
        <w:r w:rsidDel="00EF7115">
          <w:rPr>
            <w:noProof/>
            <w:webHidden/>
          </w:rPr>
          <w:tab/>
          <w:delText>5</w:delText>
        </w:r>
      </w:del>
    </w:p>
    <w:p w:rsidR="002F3D3B" w:rsidDel="00EF7115" w:rsidRDefault="002F3D3B">
      <w:pPr>
        <w:pStyle w:val="TOC2"/>
        <w:tabs>
          <w:tab w:val="right" w:leader="dot" w:pos="9062"/>
        </w:tabs>
        <w:rPr>
          <w:del w:id="834" w:author="Christoph Kern" w:date="2016-05-05T14:30:00Z"/>
          <w:rFonts w:asciiTheme="minorHAnsi" w:eastAsiaTheme="minorEastAsia" w:hAnsiTheme="minorHAnsi" w:cstheme="minorBidi"/>
          <w:smallCaps w:val="0"/>
          <w:noProof/>
          <w:sz w:val="22"/>
          <w:szCs w:val="22"/>
          <w:lang w:val="en-US"/>
        </w:rPr>
      </w:pPr>
      <w:del w:id="835" w:author="Christoph Kern" w:date="2016-05-05T14:30:00Z">
        <w:r w:rsidRPr="00E30787" w:rsidDel="00EF7115">
          <w:rPr>
            <w:rPrChange w:id="836" w:author="Santiago Arellano" w:date="2016-03-31T14:38:00Z">
              <w:rPr>
                <w:rStyle w:val="Hyperlink"/>
                <w:smallCaps w:val="0"/>
                <w:noProof/>
              </w:rPr>
            </w:rPrChange>
          </w:rPr>
          <w:delText>3.1 Technical setup</w:delText>
        </w:r>
        <w:r w:rsidDel="00EF7115">
          <w:rPr>
            <w:noProof/>
            <w:webHidden/>
          </w:rPr>
          <w:tab/>
          <w:delText>5</w:delText>
        </w:r>
      </w:del>
    </w:p>
    <w:p w:rsidR="002F3D3B" w:rsidDel="00EF7115" w:rsidRDefault="002F3D3B">
      <w:pPr>
        <w:pStyle w:val="TOC3"/>
        <w:tabs>
          <w:tab w:val="right" w:leader="dot" w:pos="9062"/>
        </w:tabs>
        <w:rPr>
          <w:del w:id="837" w:author="Christoph Kern" w:date="2016-05-05T14:30:00Z"/>
          <w:rFonts w:asciiTheme="minorHAnsi" w:eastAsiaTheme="minorEastAsia" w:hAnsiTheme="minorHAnsi" w:cstheme="minorBidi"/>
          <w:i w:val="0"/>
          <w:iCs w:val="0"/>
          <w:noProof/>
          <w:sz w:val="22"/>
          <w:szCs w:val="22"/>
          <w:lang w:val="en-US"/>
        </w:rPr>
      </w:pPr>
      <w:del w:id="838" w:author="Christoph Kern" w:date="2016-05-05T14:30:00Z">
        <w:r w:rsidRPr="00E30787" w:rsidDel="00EF7115">
          <w:rPr>
            <w:rPrChange w:id="839" w:author="Santiago Arellano" w:date="2016-03-31T14:38:00Z">
              <w:rPr>
                <w:rStyle w:val="Hyperlink"/>
                <w:i w:val="0"/>
                <w:iCs w:val="0"/>
                <w:noProof/>
              </w:rPr>
            </w:rPrChange>
          </w:rPr>
          <w:delText>3.1.1 Spectrometer and measurement electronics</w:delText>
        </w:r>
        <w:r w:rsidDel="00EF7115">
          <w:rPr>
            <w:noProof/>
            <w:webHidden/>
          </w:rPr>
          <w:tab/>
          <w:delText>5</w:delText>
        </w:r>
      </w:del>
    </w:p>
    <w:p w:rsidR="002F3D3B" w:rsidDel="00EF7115" w:rsidRDefault="002F3D3B">
      <w:pPr>
        <w:pStyle w:val="TOC3"/>
        <w:tabs>
          <w:tab w:val="right" w:leader="dot" w:pos="9062"/>
        </w:tabs>
        <w:rPr>
          <w:del w:id="840" w:author="Christoph Kern" w:date="2016-05-05T14:30:00Z"/>
          <w:rFonts w:asciiTheme="minorHAnsi" w:eastAsiaTheme="minorEastAsia" w:hAnsiTheme="minorHAnsi" w:cstheme="minorBidi"/>
          <w:i w:val="0"/>
          <w:iCs w:val="0"/>
          <w:noProof/>
          <w:sz w:val="22"/>
          <w:szCs w:val="22"/>
          <w:lang w:val="en-US"/>
        </w:rPr>
      </w:pPr>
      <w:del w:id="841" w:author="Christoph Kern" w:date="2016-05-05T14:30:00Z">
        <w:r w:rsidRPr="00E30787" w:rsidDel="00EF7115">
          <w:rPr>
            <w:rPrChange w:id="842" w:author="Santiago Arellano" w:date="2016-03-31T14:38:00Z">
              <w:rPr>
                <w:rStyle w:val="Hyperlink"/>
                <w:i w:val="0"/>
                <w:iCs w:val="0"/>
                <w:noProof/>
              </w:rPr>
            </w:rPrChange>
          </w:rPr>
          <w:delText>3.1.2 DOAS Scanner</w:delText>
        </w:r>
        <w:r w:rsidDel="00EF7115">
          <w:rPr>
            <w:noProof/>
            <w:webHidden/>
          </w:rPr>
          <w:tab/>
          <w:delText>10</w:delText>
        </w:r>
      </w:del>
    </w:p>
    <w:p w:rsidR="002F3D3B" w:rsidDel="00EF7115" w:rsidRDefault="002F3D3B">
      <w:pPr>
        <w:pStyle w:val="TOC3"/>
        <w:tabs>
          <w:tab w:val="right" w:leader="dot" w:pos="9062"/>
        </w:tabs>
        <w:rPr>
          <w:del w:id="843" w:author="Christoph Kern" w:date="2016-05-05T14:30:00Z"/>
          <w:rFonts w:asciiTheme="minorHAnsi" w:eastAsiaTheme="minorEastAsia" w:hAnsiTheme="minorHAnsi" w:cstheme="minorBidi"/>
          <w:i w:val="0"/>
          <w:iCs w:val="0"/>
          <w:noProof/>
          <w:sz w:val="22"/>
          <w:szCs w:val="22"/>
          <w:lang w:val="en-US"/>
        </w:rPr>
      </w:pPr>
      <w:del w:id="844" w:author="Christoph Kern" w:date="2016-05-05T14:30:00Z">
        <w:r w:rsidRPr="00E30787" w:rsidDel="00EF7115">
          <w:rPr>
            <w:rPrChange w:id="845" w:author="Santiago Arellano" w:date="2016-03-31T14:38:00Z">
              <w:rPr>
                <w:rStyle w:val="Hyperlink"/>
                <w:i w:val="0"/>
                <w:iCs w:val="0"/>
                <w:noProof/>
              </w:rPr>
            </w:rPrChange>
          </w:rPr>
          <w:delText>3.1.3 Example setup</w:delText>
        </w:r>
        <w:r w:rsidDel="00EF7115">
          <w:rPr>
            <w:noProof/>
            <w:webHidden/>
          </w:rPr>
          <w:tab/>
          <w:delText>12</w:delText>
        </w:r>
      </w:del>
    </w:p>
    <w:p w:rsidR="002F3D3B" w:rsidDel="00EF7115" w:rsidRDefault="002F3D3B">
      <w:pPr>
        <w:pStyle w:val="TOC2"/>
        <w:tabs>
          <w:tab w:val="right" w:leader="dot" w:pos="9062"/>
        </w:tabs>
        <w:rPr>
          <w:del w:id="846" w:author="Christoph Kern" w:date="2016-05-05T14:30:00Z"/>
          <w:rFonts w:asciiTheme="minorHAnsi" w:eastAsiaTheme="minorEastAsia" w:hAnsiTheme="minorHAnsi" w:cstheme="minorBidi"/>
          <w:smallCaps w:val="0"/>
          <w:noProof/>
          <w:sz w:val="22"/>
          <w:szCs w:val="22"/>
          <w:lang w:val="en-US"/>
        </w:rPr>
      </w:pPr>
      <w:del w:id="847" w:author="Christoph Kern" w:date="2016-05-05T14:30:00Z">
        <w:r w:rsidRPr="00E30787" w:rsidDel="00EF7115">
          <w:rPr>
            <w:rPrChange w:id="848" w:author="Santiago Arellano" w:date="2016-03-31T14:38:00Z">
              <w:rPr>
                <w:rStyle w:val="Hyperlink"/>
                <w:smallCaps w:val="0"/>
                <w:noProof/>
              </w:rPr>
            </w:rPrChange>
          </w:rPr>
          <w:delText>3.2 Configuring the instrument in the field</w:delText>
        </w:r>
        <w:r w:rsidDel="00EF7115">
          <w:rPr>
            <w:noProof/>
            <w:webHidden/>
          </w:rPr>
          <w:tab/>
          <w:delText>14</w:delText>
        </w:r>
      </w:del>
    </w:p>
    <w:p w:rsidR="002F3D3B" w:rsidDel="00EF7115" w:rsidRDefault="002F3D3B">
      <w:pPr>
        <w:pStyle w:val="TOC3"/>
        <w:tabs>
          <w:tab w:val="right" w:leader="dot" w:pos="9062"/>
        </w:tabs>
        <w:rPr>
          <w:del w:id="849" w:author="Christoph Kern" w:date="2016-05-05T14:30:00Z"/>
          <w:rFonts w:asciiTheme="minorHAnsi" w:eastAsiaTheme="minorEastAsia" w:hAnsiTheme="minorHAnsi" w:cstheme="minorBidi"/>
          <w:i w:val="0"/>
          <w:iCs w:val="0"/>
          <w:noProof/>
          <w:sz w:val="22"/>
          <w:szCs w:val="22"/>
          <w:lang w:val="en-US"/>
        </w:rPr>
      </w:pPr>
      <w:del w:id="850" w:author="Christoph Kern" w:date="2016-05-05T14:30:00Z">
        <w:r w:rsidRPr="00E30787" w:rsidDel="00EF7115">
          <w:rPr>
            <w:rPrChange w:id="851" w:author="Santiago Arellano" w:date="2016-03-31T14:38:00Z">
              <w:rPr>
                <w:rStyle w:val="Hyperlink"/>
                <w:i w:val="0"/>
                <w:iCs w:val="0"/>
                <w:noProof/>
              </w:rPr>
            </w:rPrChange>
          </w:rPr>
          <w:delText>3.2.1 Give your computer a static IP address</w:delText>
        </w:r>
        <w:r w:rsidDel="00EF7115">
          <w:rPr>
            <w:noProof/>
            <w:webHidden/>
          </w:rPr>
          <w:tab/>
          <w:delText>14</w:delText>
        </w:r>
      </w:del>
    </w:p>
    <w:p w:rsidR="002F3D3B" w:rsidDel="00EF7115" w:rsidRDefault="002F3D3B">
      <w:pPr>
        <w:pStyle w:val="TOC3"/>
        <w:tabs>
          <w:tab w:val="right" w:leader="dot" w:pos="9062"/>
        </w:tabs>
        <w:rPr>
          <w:del w:id="852" w:author="Christoph Kern" w:date="2016-05-05T14:30:00Z"/>
          <w:rFonts w:asciiTheme="minorHAnsi" w:eastAsiaTheme="minorEastAsia" w:hAnsiTheme="minorHAnsi" w:cstheme="minorBidi"/>
          <w:i w:val="0"/>
          <w:iCs w:val="0"/>
          <w:noProof/>
          <w:sz w:val="22"/>
          <w:szCs w:val="22"/>
          <w:lang w:val="en-US"/>
        </w:rPr>
      </w:pPr>
      <w:del w:id="853" w:author="Christoph Kern" w:date="2016-05-05T14:30:00Z">
        <w:r w:rsidRPr="00E30787" w:rsidDel="00EF7115">
          <w:rPr>
            <w:rPrChange w:id="854" w:author="Santiago Arellano" w:date="2016-03-31T14:38:00Z">
              <w:rPr>
                <w:rStyle w:val="Hyperlink"/>
                <w:i w:val="0"/>
                <w:iCs w:val="0"/>
                <w:noProof/>
              </w:rPr>
            </w:rPrChange>
          </w:rPr>
          <w:delText>3.2.2 Connecting to the instrument using FileZilla</w:delText>
        </w:r>
        <w:r w:rsidDel="00EF7115">
          <w:rPr>
            <w:noProof/>
            <w:webHidden/>
          </w:rPr>
          <w:tab/>
          <w:delText>16</w:delText>
        </w:r>
      </w:del>
    </w:p>
    <w:p w:rsidR="002F3D3B" w:rsidDel="00EF7115" w:rsidRDefault="002F3D3B">
      <w:pPr>
        <w:pStyle w:val="TOC3"/>
        <w:tabs>
          <w:tab w:val="right" w:leader="dot" w:pos="9062"/>
        </w:tabs>
        <w:rPr>
          <w:del w:id="855" w:author="Christoph Kern" w:date="2016-05-05T14:30:00Z"/>
          <w:rFonts w:asciiTheme="minorHAnsi" w:eastAsiaTheme="minorEastAsia" w:hAnsiTheme="minorHAnsi" w:cstheme="minorBidi"/>
          <w:i w:val="0"/>
          <w:iCs w:val="0"/>
          <w:noProof/>
          <w:sz w:val="22"/>
          <w:szCs w:val="22"/>
          <w:lang w:val="en-US"/>
        </w:rPr>
      </w:pPr>
      <w:del w:id="856" w:author="Christoph Kern" w:date="2016-05-05T14:30:00Z">
        <w:r w:rsidRPr="00E30787" w:rsidDel="00EF7115">
          <w:rPr>
            <w:rPrChange w:id="857" w:author="Santiago Arellano" w:date="2016-03-31T14:38:00Z">
              <w:rPr>
                <w:rStyle w:val="Hyperlink"/>
                <w:i w:val="0"/>
                <w:iCs w:val="0"/>
                <w:noProof/>
              </w:rPr>
            </w:rPrChange>
          </w:rPr>
          <w:delText>3.2.3 Configuring the network settings (IP address) of the MOXA</w:delText>
        </w:r>
        <w:r w:rsidDel="00EF7115">
          <w:rPr>
            <w:noProof/>
            <w:webHidden/>
          </w:rPr>
          <w:tab/>
          <w:delText>16</w:delText>
        </w:r>
      </w:del>
    </w:p>
    <w:p w:rsidR="002F3D3B" w:rsidDel="00EF7115" w:rsidRDefault="002F3D3B">
      <w:pPr>
        <w:pStyle w:val="TOC3"/>
        <w:tabs>
          <w:tab w:val="right" w:leader="dot" w:pos="9062"/>
        </w:tabs>
        <w:rPr>
          <w:del w:id="858" w:author="Christoph Kern" w:date="2016-05-05T14:30:00Z"/>
          <w:rFonts w:asciiTheme="minorHAnsi" w:eastAsiaTheme="minorEastAsia" w:hAnsiTheme="minorHAnsi" w:cstheme="minorBidi"/>
          <w:i w:val="0"/>
          <w:iCs w:val="0"/>
          <w:noProof/>
          <w:sz w:val="22"/>
          <w:szCs w:val="22"/>
          <w:lang w:val="en-US"/>
        </w:rPr>
      </w:pPr>
      <w:del w:id="859" w:author="Christoph Kern" w:date="2016-05-05T14:30:00Z">
        <w:r w:rsidRPr="00E30787" w:rsidDel="00EF7115">
          <w:rPr>
            <w:rPrChange w:id="860" w:author="Santiago Arellano" w:date="2016-03-31T14:38:00Z">
              <w:rPr>
                <w:rStyle w:val="Hyperlink"/>
                <w:i w:val="0"/>
                <w:iCs w:val="0"/>
                <w:noProof/>
              </w:rPr>
            </w:rPrChange>
          </w:rPr>
          <w:delText>3.2.4 Configuring the scanner measurement routine (cfg.txt)</w:delText>
        </w:r>
        <w:r w:rsidDel="00EF7115">
          <w:rPr>
            <w:noProof/>
            <w:webHidden/>
          </w:rPr>
          <w:tab/>
          <w:delText>17</w:delText>
        </w:r>
      </w:del>
    </w:p>
    <w:p w:rsidR="002F3D3B" w:rsidDel="00EF7115" w:rsidRDefault="002F3D3B">
      <w:pPr>
        <w:pStyle w:val="TOC2"/>
        <w:tabs>
          <w:tab w:val="right" w:leader="dot" w:pos="9062"/>
        </w:tabs>
        <w:rPr>
          <w:del w:id="861" w:author="Christoph Kern" w:date="2016-05-05T14:30:00Z"/>
          <w:rFonts w:asciiTheme="minorHAnsi" w:eastAsiaTheme="minorEastAsia" w:hAnsiTheme="minorHAnsi" w:cstheme="minorBidi"/>
          <w:smallCaps w:val="0"/>
          <w:noProof/>
          <w:sz w:val="22"/>
          <w:szCs w:val="22"/>
          <w:lang w:val="en-US"/>
        </w:rPr>
      </w:pPr>
      <w:del w:id="862" w:author="Christoph Kern" w:date="2016-05-05T14:30:00Z">
        <w:r w:rsidRPr="00E30787" w:rsidDel="00EF7115">
          <w:rPr>
            <w:rPrChange w:id="863" w:author="Santiago Arellano" w:date="2016-03-31T14:38:00Z">
              <w:rPr>
                <w:rStyle w:val="Hyperlink"/>
                <w:smallCaps w:val="0"/>
                <w:noProof/>
              </w:rPr>
            </w:rPrChange>
          </w:rPr>
          <w:delText>3.3 Troubleshooting the instrument with PuTTY, Telnet, or Hyperterminal</w:delText>
        </w:r>
        <w:r w:rsidDel="00EF7115">
          <w:rPr>
            <w:noProof/>
            <w:webHidden/>
          </w:rPr>
          <w:tab/>
          <w:delText>23</w:delText>
        </w:r>
      </w:del>
    </w:p>
    <w:p w:rsidR="002F3D3B" w:rsidDel="00EF7115" w:rsidRDefault="002F3D3B">
      <w:pPr>
        <w:pStyle w:val="TOC3"/>
        <w:tabs>
          <w:tab w:val="right" w:leader="dot" w:pos="9062"/>
        </w:tabs>
        <w:rPr>
          <w:del w:id="864" w:author="Christoph Kern" w:date="2016-05-05T14:30:00Z"/>
          <w:rFonts w:asciiTheme="minorHAnsi" w:eastAsiaTheme="minorEastAsia" w:hAnsiTheme="minorHAnsi" w:cstheme="minorBidi"/>
          <w:i w:val="0"/>
          <w:iCs w:val="0"/>
          <w:noProof/>
          <w:sz w:val="22"/>
          <w:szCs w:val="22"/>
          <w:lang w:val="en-US"/>
        </w:rPr>
      </w:pPr>
      <w:del w:id="865" w:author="Christoph Kern" w:date="2016-05-05T14:30:00Z">
        <w:r w:rsidRPr="00E30787" w:rsidDel="00EF7115">
          <w:rPr>
            <w:rPrChange w:id="866" w:author="Santiago Arellano" w:date="2016-03-31T14:38:00Z">
              <w:rPr>
                <w:rStyle w:val="Hyperlink"/>
                <w:i w:val="0"/>
                <w:iCs w:val="0"/>
                <w:noProof/>
              </w:rPr>
            </w:rPrChange>
          </w:rPr>
          <w:delText>3.3.1 Connecting to the MOXA with a Telnet client</w:delText>
        </w:r>
        <w:r w:rsidDel="00EF7115">
          <w:rPr>
            <w:noProof/>
            <w:webHidden/>
          </w:rPr>
          <w:tab/>
          <w:delText>23</w:delText>
        </w:r>
      </w:del>
    </w:p>
    <w:p w:rsidR="002F3D3B" w:rsidDel="00EF7115" w:rsidRDefault="002F3D3B">
      <w:pPr>
        <w:pStyle w:val="TOC3"/>
        <w:tabs>
          <w:tab w:val="right" w:leader="dot" w:pos="9062"/>
        </w:tabs>
        <w:rPr>
          <w:del w:id="867" w:author="Christoph Kern" w:date="2016-05-05T14:30:00Z"/>
          <w:rFonts w:asciiTheme="minorHAnsi" w:eastAsiaTheme="minorEastAsia" w:hAnsiTheme="minorHAnsi" w:cstheme="minorBidi"/>
          <w:i w:val="0"/>
          <w:iCs w:val="0"/>
          <w:noProof/>
          <w:sz w:val="22"/>
          <w:szCs w:val="22"/>
          <w:lang w:val="en-US"/>
        </w:rPr>
      </w:pPr>
      <w:del w:id="868" w:author="Christoph Kern" w:date="2016-05-05T14:30:00Z">
        <w:r w:rsidRPr="00E30787" w:rsidDel="00EF7115">
          <w:rPr>
            <w:rPrChange w:id="869" w:author="Santiago Arellano" w:date="2016-03-31T14:38:00Z">
              <w:rPr>
                <w:rStyle w:val="Hyperlink"/>
                <w:i w:val="0"/>
                <w:iCs w:val="0"/>
                <w:noProof/>
              </w:rPr>
            </w:rPrChange>
          </w:rPr>
          <w:delText>3.3.2 Useful commands for troubleshooting</w:delText>
        </w:r>
        <w:r w:rsidDel="00EF7115">
          <w:rPr>
            <w:noProof/>
            <w:webHidden/>
          </w:rPr>
          <w:tab/>
          <w:delText>24</w:delText>
        </w:r>
      </w:del>
    </w:p>
    <w:p w:rsidR="002F3D3B" w:rsidDel="00EF7115" w:rsidRDefault="002F3D3B">
      <w:pPr>
        <w:pStyle w:val="TOC3"/>
        <w:tabs>
          <w:tab w:val="right" w:leader="dot" w:pos="9062"/>
        </w:tabs>
        <w:rPr>
          <w:del w:id="870" w:author="Christoph Kern" w:date="2016-05-05T14:30:00Z"/>
          <w:rFonts w:asciiTheme="minorHAnsi" w:eastAsiaTheme="minorEastAsia" w:hAnsiTheme="minorHAnsi" w:cstheme="minorBidi"/>
          <w:i w:val="0"/>
          <w:iCs w:val="0"/>
          <w:noProof/>
          <w:sz w:val="22"/>
          <w:szCs w:val="22"/>
          <w:lang w:val="en-US"/>
        </w:rPr>
      </w:pPr>
      <w:del w:id="871" w:author="Christoph Kern" w:date="2016-05-05T14:30:00Z">
        <w:r w:rsidRPr="00E30787" w:rsidDel="00EF7115">
          <w:rPr>
            <w:rPrChange w:id="872" w:author="Santiago Arellano" w:date="2016-03-31T14:38:00Z">
              <w:rPr>
                <w:rStyle w:val="Hyperlink"/>
                <w:i w:val="0"/>
                <w:iCs w:val="0"/>
                <w:noProof/>
              </w:rPr>
            </w:rPrChange>
          </w:rPr>
          <w:delText>3.3.3. Description of important files and their locations</w:delText>
        </w:r>
        <w:r w:rsidDel="00EF7115">
          <w:rPr>
            <w:noProof/>
            <w:webHidden/>
          </w:rPr>
          <w:tab/>
          <w:delText>25</w:delText>
        </w:r>
      </w:del>
    </w:p>
    <w:p w:rsidR="002F3D3B" w:rsidDel="00EF7115" w:rsidRDefault="002F3D3B">
      <w:pPr>
        <w:pStyle w:val="TOC1"/>
        <w:tabs>
          <w:tab w:val="right" w:leader="dot" w:pos="9062"/>
        </w:tabs>
        <w:rPr>
          <w:del w:id="873" w:author="Christoph Kern" w:date="2016-05-05T14:30:00Z"/>
          <w:rFonts w:asciiTheme="minorHAnsi" w:eastAsiaTheme="minorEastAsia" w:hAnsiTheme="minorHAnsi" w:cstheme="minorBidi"/>
          <w:b w:val="0"/>
          <w:bCs w:val="0"/>
          <w:caps w:val="0"/>
          <w:noProof/>
          <w:sz w:val="22"/>
          <w:szCs w:val="22"/>
          <w:lang w:val="en-US"/>
        </w:rPr>
      </w:pPr>
      <w:del w:id="874" w:author="Christoph Kern" w:date="2016-05-05T14:30:00Z">
        <w:r w:rsidRPr="00E30787" w:rsidDel="00EF7115">
          <w:rPr>
            <w:rPrChange w:id="875" w:author="Santiago Arellano" w:date="2016-03-31T14:38:00Z">
              <w:rPr>
                <w:rStyle w:val="Hyperlink"/>
                <w:b w:val="0"/>
                <w:bCs w:val="0"/>
                <w:caps w:val="0"/>
                <w:noProof/>
              </w:rPr>
            </w:rPrChange>
          </w:rPr>
          <w:delText>4 Configuring the NOVAC software at the observatory</w:delText>
        </w:r>
        <w:r w:rsidDel="00EF7115">
          <w:rPr>
            <w:noProof/>
            <w:webHidden/>
          </w:rPr>
          <w:tab/>
          <w:delText>26</w:delText>
        </w:r>
      </w:del>
    </w:p>
    <w:p w:rsidR="002F3D3B" w:rsidDel="00EF7115" w:rsidRDefault="002F3D3B">
      <w:pPr>
        <w:pStyle w:val="TOC2"/>
        <w:tabs>
          <w:tab w:val="right" w:leader="dot" w:pos="9062"/>
        </w:tabs>
        <w:rPr>
          <w:del w:id="876" w:author="Christoph Kern" w:date="2016-05-05T14:30:00Z"/>
          <w:rFonts w:asciiTheme="minorHAnsi" w:eastAsiaTheme="minorEastAsia" w:hAnsiTheme="minorHAnsi" w:cstheme="minorBidi"/>
          <w:smallCaps w:val="0"/>
          <w:noProof/>
          <w:sz w:val="22"/>
          <w:szCs w:val="22"/>
          <w:lang w:val="en-US"/>
        </w:rPr>
      </w:pPr>
      <w:del w:id="877" w:author="Christoph Kern" w:date="2016-05-05T14:30:00Z">
        <w:r w:rsidRPr="00E30787" w:rsidDel="00EF7115">
          <w:rPr>
            <w:rPrChange w:id="878" w:author="Santiago Arellano" w:date="2016-03-31T14:38:00Z">
              <w:rPr>
                <w:rStyle w:val="Hyperlink"/>
                <w:smallCaps w:val="0"/>
                <w:noProof/>
              </w:rPr>
            </w:rPrChange>
          </w:rPr>
          <w:delText>4.1.Scanning Instrument Settings</w:delText>
        </w:r>
        <w:r w:rsidDel="00EF7115">
          <w:rPr>
            <w:noProof/>
            <w:webHidden/>
          </w:rPr>
          <w:tab/>
          <w:delText>26</w:delText>
        </w:r>
      </w:del>
    </w:p>
    <w:p w:rsidR="002F3D3B" w:rsidDel="00EF7115" w:rsidRDefault="002F3D3B">
      <w:pPr>
        <w:pStyle w:val="TOC3"/>
        <w:tabs>
          <w:tab w:val="right" w:leader="dot" w:pos="9062"/>
        </w:tabs>
        <w:rPr>
          <w:del w:id="879" w:author="Christoph Kern" w:date="2016-05-05T14:30:00Z"/>
          <w:rFonts w:asciiTheme="minorHAnsi" w:eastAsiaTheme="minorEastAsia" w:hAnsiTheme="minorHAnsi" w:cstheme="minorBidi"/>
          <w:i w:val="0"/>
          <w:iCs w:val="0"/>
          <w:noProof/>
          <w:sz w:val="22"/>
          <w:szCs w:val="22"/>
          <w:lang w:val="en-US"/>
        </w:rPr>
      </w:pPr>
      <w:del w:id="880" w:author="Christoph Kern" w:date="2016-05-05T14:30:00Z">
        <w:r w:rsidRPr="00E30787" w:rsidDel="00EF7115">
          <w:rPr>
            <w:rPrChange w:id="881" w:author="Santiago Arellano" w:date="2016-03-31T14:38:00Z">
              <w:rPr>
                <w:rStyle w:val="Hyperlink"/>
                <w:i w:val="0"/>
                <w:iCs w:val="0"/>
                <w:noProof/>
                <w:lang w:val="en-US"/>
              </w:rPr>
            </w:rPrChange>
          </w:rPr>
          <w:delText>4.1.1 Instrument information ‘Info’</w:delText>
        </w:r>
        <w:r w:rsidDel="00EF7115">
          <w:rPr>
            <w:noProof/>
            <w:webHidden/>
          </w:rPr>
          <w:tab/>
          <w:delText>26</w:delText>
        </w:r>
      </w:del>
    </w:p>
    <w:p w:rsidR="002F3D3B" w:rsidDel="00EF7115" w:rsidRDefault="002F3D3B">
      <w:pPr>
        <w:pStyle w:val="TOC3"/>
        <w:tabs>
          <w:tab w:val="right" w:leader="dot" w:pos="9062"/>
        </w:tabs>
        <w:rPr>
          <w:del w:id="882" w:author="Christoph Kern" w:date="2016-05-05T14:30:00Z"/>
          <w:rFonts w:asciiTheme="minorHAnsi" w:eastAsiaTheme="minorEastAsia" w:hAnsiTheme="minorHAnsi" w:cstheme="minorBidi"/>
          <w:i w:val="0"/>
          <w:iCs w:val="0"/>
          <w:noProof/>
          <w:sz w:val="22"/>
          <w:szCs w:val="22"/>
          <w:lang w:val="en-US"/>
        </w:rPr>
      </w:pPr>
      <w:del w:id="883" w:author="Christoph Kern" w:date="2016-05-05T14:30:00Z">
        <w:r w:rsidRPr="00E30787" w:rsidDel="00EF7115">
          <w:rPr>
            <w:rPrChange w:id="884" w:author="Santiago Arellano" w:date="2016-03-31T14:38:00Z">
              <w:rPr>
                <w:rStyle w:val="Hyperlink"/>
                <w:i w:val="0"/>
                <w:iCs w:val="0"/>
                <w:noProof/>
                <w:lang w:val="en-US"/>
              </w:rPr>
            </w:rPrChange>
          </w:rPr>
          <w:delText>4.1.2 Evaluation Setting</w:delText>
        </w:r>
        <w:r w:rsidDel="00EF7115">
          <w:rPr>
            <w:noProof/>
            <w:webHidden/>
          </w:rPr>
          <w:tab/>
          <w:delText>27</w:delText>
        </w:r>
      </w:del>
    </w:p>
    <w:p w:rsidR="002F3D3B" w:rsidDel="00EF7115" w:rsidRDefault="002F3D3B">
      <w:pPr>
        <w:pStyle w:val="TOC3"/>
        <w:tabs>
          <w:tab w:val="right" w:leader="dot" w:pos="9062"/>
        </w:tabs>
        <w:rPr>
          <w:del w:id="885" w:author="Christoph Kern" w:date="2016-05-05T14:30:00Z"/>
          <w:rFonts w:asciiTheme="minorHAnsi" w:eastAsiaTheme="minorEastAsia" w:hAnsiTheme="minorHAnsi" w:cstheme="minorBidi"/>
          <w:i w:val="0"/>
          <w:iCs w:val="0"/>
          <w:noProof/>
          <w:sz w:val="22"/>
          <w:szCs w:val="22"/>
          <w:lang w:val="en-US"/>
        </w:rPr>
      </w:pPr>
      <w:del w:id="886" w:author="Christoph Kern" w:date="2016-05-05T14:30:00Z">
        <w:r w:rsidRPr="00E30787" w:rsidDel="00EF7115">
          <w:rPr>
            <w:rPrChange w:id="887" w:author="Santiago Arellano" w:date="2016-03-31T14:38:00Z">
              <w:rPr>
                <w:rStyle w:val="Hyperlink"/>
                <w:i w:val="0"/>
                <w:iCs w:val="0"/>
                <w:noProof/>
                <w:lang w:val="en-US"/>
              </w:rPr>
            </w:rPrChange>
          </w:rPr>
          <w:delText>4.1.3 Communication Setting</w:delText>
        </w:r>
        <w:r w:rsidDel="00EF7115">
          <w:rPr>
            <w:noProof/>
            <w:webHidden/>
          </w:rPr>
          <w:tab/>
          <w:delText>28</w:delText>
        </w:r>
      </w:del>
    </w:p>
    <w:p w:rsidR="002F3D3B" w:rsidDel="00EF7115" w:rsidRDefault="002F3D3B">
      <w:pPr>
        <w:pStyle w:val="TOC3"/>
        <w:tabs>
          <w:tab w:val="right" w:leader="dot" w:pos="9062"/>
        </w:tabs>
        <w:rPr>
          <w:del w:id="888" w:author="Christoph Kern" w:date="2016-05-05T14:30:00Z"/>
          <w:rFonts w:asciiTheme="minorHAnsi" w:eastAsiaTheme="minorEastAsia" w:hAnsiTheme="minorHAnsi" w:cstheme="minorBidi"/>
          <w:i w:val="0"/>
          <w:iCs w:val="0"/>
          <w:noProof/>
          <w:sz w:val="22"/>
          <w:szCs w:val="22"/>
          <w:lang w:val="en-US"/>
        </w:rPr>
      </w:pPr>
      <w:del w:id="889" w:author="Christoph Kern" w:date="2016-05-05T14:30:00Z">
        <w:r w:rsidRPr="00E30787" w:rsidDel="00EF7115">
          <w:rPr>
            <w:rPrChange w:id="890" w:author="Santiago Arellano" w:date="2016-03-31T14:38:00Z">
              <w:rPr>
                <w:rStyle w:val="Hyperlink"/>
                <w:i w:val="0"/>
                <w:iCs w:val="0"/>
                <w:noProof/>
                <w:lang w:val="en-US"/>
              </w:rPr>
            </w:rPrChange>
          </w:rPr>
          <w:delText>4.1.4 Remote Configuration</w:delText>
        </w:r>
        <w:r w:rsidDel="00EF7115">
          <w:rPr>
            <w:noProof/>
            <w:webHidden/>
          </w:rPr>
          <w:tab/>
          <w:delText>31</w:delText>
        </w:r>
      </w:del>
    </w:p>
    <w:p w:rsidR="002F3D3B" w:rsidDel="00EF7115" w:rsidRDefault="002F3D3B">
      <w:pPr>
        <w:pStyle w:val="TOC3"/>
        <w:tabs>
          <w:tab w:val="right" w:leader="dot" w:pos="9062"/>
        </w:tabs>
        <w:rPr>
          <w:del w:id="891" w:author="Christoph Kern" w:date="2016-05-05T14:30:00Z"/>
          <w:rFonts w:asciiTheme="minorHAnsi" w:eastAsiaTheme="minorEastAsia" w:hAnsiTheme="minorHAnsi" w:cstheme="minorBidi"/>
          <w:i w:val="0"/>
          <w:iCs w:val="0"/>
          <w:noProof/>
          <w:sz w:val="22"/>
          <w:szCs w:val="22"/>
          <w:lang w:val="en-US"/>
        </w:rPr>
      </w:pPr>
      <w:del w:id="892" w:author="Christoph Kern" w:date="2016-05-05T14:30:00Z">
        <w:r w:rsidRPr="00E30787" w:rsidDel="00EF7115">
          <w:rPr>
            <w:rPrChange w:id="893" w:author="Santiago Arellano" w:date="2016-03-31T14:38:00Z">
              <w:rPr>
                <w:rStyle w:val="Hyperlink"/>
                <w:i w:val="0"/>
                <w:iCs w:val="0"/>
                <w:noProof/>
                <w:lang w:val="en-US"/>
              </w:rPr>
            </w:rPrChange>
          </w:rPr>
          <w:delText>4.1.5 Wind Configuration</w:delText>
        </w:r>
        <w:r w:rsidDel="00EF7115">
          <w:rPr>
            <w:noProof/>
            <w:webHidden/>
          </w:rPr>
          <w:tab/>
          <w:delText>31</w:delText>
        </w:r>
      </w:del>
    </w:p>
    <w:p w:rsidR="002F3D3B" w:rsidDel="00EF7115" w:rsidRDefault="002F3D3B">
      <w:pPr>
        <w:pStyle w:val="TOC3"/>
        <w:tabs>
          <w:tab w:val="right" w:leader="dot" w:pos="9062"/>
        </w:tabs>
        <w:rPr>
          <w:del w:id="894" w:author="Christoph Kern" w:date="2016-05-05T14:30:00Z"/>
          <w:rFonts w:asciiTheme="minorHAnsi" w:eastAsiaTheme="minorEastAsia" w:hAnsiTheme="minorHAnsi" w:cstheme="minorBidi"/>
          <w:i w:val="0"/>
          <w:iCs w:val="0"/>
          <w:noProof/>
          <w:sz w:val="22"/>
          <w:szCs w:val="22"/>
          <w:lang w:val="en-US"/>
        </w:rPr>
      </w:pPr>
      <w:del w:id="895" w:author="Christoph Kern" w:date="2016-05-05T14:30:00Z">
        <w:r w:rsidRPr="00E30787" w:rsidDel="00EF7115">
          <w:rPr>
            <w:rPrChange w:id="896" w:author="Santiago Arellano" w:date="2016-03-31T14:38:00Z">
              <w:rPr>
                <w:rStyle w:val="Hyperlink"/>
                <w:i w:val="0"/>
                <w:iCs w:val="0"/>
                <w:noProof/>
                <w:lang w:val="en-US"/>
              </w:rPr>
            </w:rPrChange>
          </w:rPr>
          <w:delText>4.1.6 Configuration of the Dark – Current</w:delText>
        </w:r>
        <w:r w:rsidDel="00EF7115">
          <w:rPr>
            <w:noProof/>
            <w:webHidden/>
          </w:rPr>
          <w:tab/>
          <w:delText>32</w:delText>
        </w:r>
      </w:del>
    </w:p>
    <w:p w:rsidR="002F3D3B" w:rsidDel="00EF7115" w:rsidRDefault="002F3D3B">
      <w:pPr>
        <w:pStyle w:val="TOC2"/>
        <w:tabs>
          <w:tab w:val="right" w:leader="dot" w:pos="9062"/>
        </w:tabs>
        <w:rPr>
          <w:del w:id="897" w:author="Christoph Kern" w:date="2016-05-05T14:30:00Z"/>
          <w:rFonts w:asciiTheme="minorHAnsi" w:eastAsiaTheme="minorEastAsia" w:hAnsiTheme="minorHAnsi" w:cstheme="minorBidi"/>
          <w:smallCaps w:val="0"/>
          <w:noProof/>
          <w:sz w:val="22"/>
          <w:szCs w:val="22"/>
          <w:lang w:val="en-US"/>
        </w:rPr>
      </w:pPr>
      <w:del w:id="898" w:author="Christoph Kern" w:date="2016-05-05T14:30:00Z">
        <w:r w:rsidRPr="00E30787" w:rsidDel="00EF7115">
          <w:rPr>
            <w:rPrChange w:id="899" w:author="Santiago Arellano" w:date="2016-03-31T14:38:00Z">
              <w:rPr>
                <w:rStyle w:val="Hyperlink"/>
                <w:smallCaps w:val="0"/>
                <w:noProof/>
              </w:rPr>
            </w:rPrChange>
          </w:rPr>
          <w:delText>4.2 Global Settings</w:delText>
        </w:r>
        <w:r w:rsidDel="00EF7115">
          <w:rPr>
            <w:noProof/>
            <w:webHidden/>
          </w:rPr>
          <w:tab/>
          <w:delText>33</w:delText>
        </w:r>
      </w:del>
    </w:p>
    <w:p w:rsidR="002F3D3B" w:rsidDel="00EF7115" w:rsidRDefault="002F3D3B">
      <w:pPr>
        <w:pStyle w:val="TOC2"/>
        <w:tabs>
          <w:tab w:val="right" w:leader="dot" w:pos="9062"/>
        </w:tabs>
        <w:rPr>
          <w:del w:id="900" w:author="Christoph Kern" w:date="2016-05-05T14:30:00Z"/>
          <w:rFonts w:asciiTheme="minorHAnsi" w:eastAsiaTheme="minorEastAsia" w:hAnsiTheme="minorHAnsi" w:cstheme="minorBidi"/>
          <w:smallCaps w:val="0"/>
          <w:noProof/>
          <w:sz w:val="22"/>
          <w:szCs w:val="22"/>
          <w:lang w:val="en-US"/>
        </w:rPr>
      </w:pPr>
      <w:del w:id="901" w:author="Christoph Kern" w:date="2016-05-05T14:30:00Z">
        <w:r w:rsidRPr="00E30787" w:rsidDel="00EF7115">
          <w:rPr>
            <w:rPrChange w:id="902" w:author="Santiago Arellano" w:date="2016-03-31T14:38:00Z">
              <w:rPr>
                <w:rStyle w:val="Hyperlink"/>
                <w:smallCaps w:val="0"/>
                <w:noProof/>
              </w:rPr>
            </w:rPrChange>
          </w:rPr>
          <w:delText>4.3 Saving the Settings</w:delText>
        </w:r>
        <w:r w:rsidDel="00EF7115">
          <w:rPr>
            <w:noProof/>
            <w:webHidden/>
          </w:rPr>
          <w:tab/>
          <w:delText>36</w:delText>
        </w:r>
      </w:del>
    </w:p>
    <w:p w:rsidR="002F3D3B" w:rsidDel="00EF7115" w:rsidRDefault="002F3D3B">
      <w:pPr>
        <w:pStyle w:val="TOC1"/>
        <w:tabs>
          <w:tab w:val="right" w:leader="dot" w:pos="9062"/>
        </w:tabs>
        <w:rPr>
          <w:del w:id="903" w:author="Christoph Kern" w:date="2016-05-05T14:30:00Z"/>
          <w:rFonts w:asciiTheme="minorHAnsi" w:eastAsiaTheme="minorEastAsia" w:hAnsiTheme="minorHAnsi" w:cstheme="minorBidi"/>
          <w:b w:val="0"/>
          <w:bCs w:val="0"/>
          <w:caps w:val="0"/>
          <w:noProof/>
          <w:sz w:val="22"/>
          <w:szCs w:val="22"/>
          <w:lang w:val="en-US"/>
        </w:rPr>
      </w:pPr>
      <w:del w:id="904" w:author="Christoph Kern" w:date="2016-05-05T14:30:00Z">
        <w:r w:rsidRPr="00E30787" w:rsidDel="00EF7115">
          <w:rPr>
            <w:rPrChange w:id="905" w:author="Santiago Arellano" w:date="2016-03-31T14:38:00Z">
              <w:rPr>
                <w:rStyle w:val="Hyperlink"/>
                <w:b w:val="0"/>
                <w:bCs w:val="0"/>
                <w:caps w:val="0"/>
                <w:noProof/>
              </w:rPr>
            </w:rPrChange>
          </w:rPr>
          <w:delText>5 Data collection</w:delText>
        </w:r>
        <w:r w:rsidDel="00EF7115">
          <w:rPr>
            <w:noProof/>
            <w:webHidden/>
          </w:rPr>
          <w:tab/>
          <w:delText>37</w:delText>
        </w:r>
      </w:del>
    </w:p>
    <w:p w:rsidR="002F3D3B" w:rsidDel="00EF7115" w:rsidRDefault="002F3D3B">
      <w:pPr>
        <w:pStyle w:val="TOC2"/>
        <w:tabs>
          <w:tab w:val="right" w:leader="dot" w:pos="9062"/>
        </w:tabs>
        <w:rPr>
          <w:del w:id="906" w:author="Christoph Kern" w:date="2016-05-05T14:30:00Z"/>
          <w:rFonts w:asciiTheme="minorHAnsi" w:eastAsiaTheme="minorEastAsia" w:hAnsiTheme="minorHAnsi" w:cstheme="minorBidi"/>
          <w:smallCaps w:val="0"/>
          <w:noProof/>
          <w:sz w:val="22"/>
          <w:szCs w:val="22"/>
          <w:lang w:val="en-US"/>
        </w:rPr>
      </w:pPr>
      <w:del w:id="907" w:author="Christoph Kern" w:date="2016-05-05T14:30:00Z">
        <w:r w:rsidRPr="00E30787" w:rsidDel="00EF7115">
          <w:rPr>
            <w:rPrChange w:id="908" w:author="Santiago Arellano" w:date="2016-03-31T14:38:00Z">
              <w:rPr>
                <w:rStyle w:val="Hyperlink"/>
                <w:smallCaps w:val="0"/>
                <w:noProof/>
              </w:rPr>
            </w:rPrChange>
          </w:rPr>
          <w:delText>5.1 Running, sleeping</w:delText>
        </w:r>
        <w:r w:rsidDel="00EF7115">
          <w:rPr>
            <w:noProof/>
            <w:webHidden/>
          </w:rPr>
          <w:tab/>
          <w:delText>37</w:delText>
        </w:r>
      </w:del>
    </w:p>
    <w:p w:rsidR="002F3D3B" w:rsidDel="00EF7115" w:rsidRDefault="002F3D3B">
      <w:pPr>
        <w:pStyle w:val="TOC2"/>
        <w:tabs>
          <w:tab w:val="right" w:leader="dot" w:pos="9062"/>
        </w:tabs>
        <w:rPr>
          <w:del w:id="909" w:author="Christoph Kern" w:date="2016-05-05T14:30:00Z"/>
          <w:rFonts w:asciiTheme="minorHAnsi" w:eastAsiaTheme="minorEastAsia" w:hAnsiTheme="minorHAnsi" w:cstheme="minorBidi"/>
          <w:smallCaps w:val="0"/>
          <w:noProof/>
          <w:sz w:val="22"/>
          <w:szCs w:val="22"/>
          <w:lang w:val="en-US"/>
        </w:rPr>
      </w:pPr>
      <w:del w:id="910" w:author="Christoph Kern" w:date="2016-05-05T14:30:00Z">
        <w:r w:rsidRPr="00E30787" w:rsidDel="00EF7115">
          <w:rPr>
            <w:rPrChange w:id="911" w:author="Santiago Arellano" w:date="2016-03-31T14:38:00Z">
              <w:rPr>
                <w:rStyle w:val="Hyperlink"/>
                <w:smallCaps w:val="0"/>
                <w:noProof/>
              </w:rPr>
            </w:rPrChange>
          </w:rPr>
          <w:delText>5.2 Stopping the data collection</w:delText>
        </w:r>
        <w:r w:rsidDel="00EF7115">
          <w:rPr>
            <w:noProof/>
            <w:webHidden/>
          </w:rPr>
          <w:tab/>
          <w:delText>39</w:delText>
        </w:r>
      </w:del>
    </w:p>
    <w:p w:rsidR="002F3D3B" w:rsidDel="00EF7115" w:rsidRDefault="002F3D3B">
      <w:pPr>
        <w:pStyle w:val="TOC2"/>
        <w:tabs>
          <w:tab w:val="right" w:leader="dot" w:pos="9062"/>
        </w:tabs>
        <w:rPr>
          <w:del w:id="912" w:author="Christoph Kern" w:date="2016-05-05T14:30:00Z"/>
          <w:rFonts w:asciiTheme="minorHAnsi" w:eastAsiaTheme="minorEastAsia" w:hAnsiTheme="minorHAnsi" w:cstheme="minorBidi"/>
          <w:smallCaps w:val="0"/>
          <w:noProof/>
          <w:sz w:val="22"/>
          <w:szCs w:val="22"/>
          <w:lang w:val="en-US"/>
        </w:rPr>
      </w:pPr>
      <w:del w:id="913" w:author="Christoph Kern" w:date="2016-05-05T14:30:00Z">
        <w:r w:rsidRPr="00E30787" w:rsidDel="00EF7115">
          <w:rPr>
            <w:rPrChange w:id="914" w:author="Santiago Arellano" w:date="2016-03-31T14:38:00Z">
              <w:rPr>
                <w:rStyle w:val="Hyperlink"/>
                <w:smallCaps w:val="0"/>
                <w:noProof/>
              </w:rPr>
            </w:rPrChange>
          </w:rPr>
          <w:delText>5.3 Explanation of messages in NOVAC software</w:delText>
        </w:r>
        <w:r w:rsidDel="00EF7115">
          <w:rPr>
            <w:noProof/>
            <w:webHidden/>
          </w:rPr>
          <w:tab/>
          <w:delText>39</w:delText>
        </w:r>
      </w:del>
    </w:p>
    <w:p w:rsidR="002F3D3B" w:rsidDel="00EF7115" w:rsidRDefault="002F3D3B">
      <w:pPr>
        <w:pStyle w:val="TOC2"/>
        <w:tabs>
          <w:tab w:val="right" w:leader="dot" w:pos="9062"/>
        </w:tabs>
        <w:rPr>
          <w:del w:id="915" w:author="Christoph Kern" w:date="2016-05-05T14:30:00Z"/>
          <w:rFonts w:asciiTheme="minorHAnsi" w:eastAsiaTheme="minorEastAsia" w:hAnsiTheme="minorHAnsi" w:cstheme="minorBidi"/>
          <w:smallCaps w:val="0"/>
          <w:noProof/>
          <w:sz w:val="22"/>
          <w:szCs w:val="22"/>
          <w:lang w:val="en-US"/>
        </w:rPr>
      </w:pPr>
      <w:del w:id="916" w:author="Christoph Kern" w:date="2016-05-05T14:30:00Z">
        <w:r w:rsidRPr="00E30787" w:rsidDel="00EF7115">
          <w:rPr>
            <w:rPrChange w:id="917" w:author="Santiago Arellano" w:date="2016-03-31T14:38:00Z">
              <w:rPr>
                <w:rStyle w:val="Hyperlink"/>
                <w:smallCaps w:val="0"/>
                <w:noProof/>
              </w:rPr>
            </w:rPrChange>
          </w:rPr>
          <w:delText>5.4 Output Files</w:delText>
        </w:r>
        <w:r w:rsidDel="00EF7115">
          <w:rPr>
            <w:noProof/>
            <w:webHidden/>
          </w:rPr>
          <w:tab/>
          <w:delText>41</w:delText>
        </w:r>
      </w:del>
    </w:p>
    <w:p w:rsidR="002F3D3B" w:rsidDel="00EF7115" w:rsidRDefault="002F3D3B">
      <w:pPr>
        <w:pStyle w:val="TOC3"/>
        <w:tabs>
          <w:tab w:val="right" w:leader="dot" w:pos="9062"/>
        </w:tabs>
        <w:rPr>
          <w:del w:id="918" w:author="Christoph Kern" w:date="2016-05-05T14:30:00Z"/>
          <w:rFonts w:asciiTheme="minorHAnsi" w:eastAsiaTheme="minorEastAsia" w:hAnsiTheme="minorHAnsi" w:cstheme="minorBidi"/>
          <w:i w:val="0"/>
          <w:iCs w:val="0"/>
          <w:noProof/>
          <w:sz w:val="22"/>
          <w:szCs w:val="22"/>
          <w:lang w:val="en-US"/>
        </w:rPr>
      </w:pPr>
      <w:del w:id="919" w:author="Christoph Kern" w:date="2016-05-05T14:30:00Z">
        <w:r w:rsidRPr="00E30787" w:rsidDel="00EF7115">
          <w:rPr>
            <w:rPrChange w:id="920" w:author="Santiago Arellano" w:date="2016-03-31T14:38:00Z">
              <w:rPr>
                <w:rStyle w:val="Hyperlink"/>
                <w:i w:val="0"/>
                <w:iCs w:val="0"/>
                <w:noProof/>
              </w:rPr>
            </w:rPrChange>
          </w:rPr>
          <w:delText>5.4.1 Local Folders Structure</w:delText>
        </w:r>
        <w:r w:rsidDel="00EF7115">
          <w:rPr>
            <w:noProof/>
            <w:webHidden/>
          </w:rPr>
          <w:tab/>
          <w:delText>41</w:delText>
        </w:r>
      </w:del>
    </w:p>
    <w:p w:rsidR="002F3D3B" w:rsidDel="00EF7115" w:rsidRDefault="002F3D3B">
      <w:pPr>
        <w:pStyle w:val="TOC3"/>
        <w:tabs>
          <w:tab w:val="right" w:leader="dot" w:pos="9062"/>
        </w:tabs>
        <w:rPr>
          <w:del w:id="921" w:author="Christoph Kern" w:date="2016-05-05T14:30:00Z"/>
          <w:rFonts w:asciiTheme="minorHAnsi" w:eastAsiaTheme="minorEastAsia" w:hAnsiTheme="minorHAnsi" w:cstheme="minorBidi"/>
          <w:i w:val="0"/>
          <w:iCs w:val="0"/>
          <w:noProof/>
          <w:sz w:val="22"/>
          <w:szCs w:val="22"/>
          <w:lang w:val="en-US"/>
        </w:rPr>
      </w:pPr>
      <w:del w:id="922" w:author="Christoph Kern" w:date="2016-05-05T14:30:00Z">
        <w:r w:rsidRPr="00E30787" w:rsidDel="00EF7115">
          <w:rPr>
            <w:rPrChange w:id="923" w:author="Santiago Arellano" w:date="2016-03-31T14:38:00Z">
              <w:rPr>
                <w:rStyle w:val="Hyperlink"/>
                <w:i w:val="0"/>
                <w:iCs w:val="0"/>
                <w:noProof/>
              </w:rPr>
            </w:rPrChange>
          </w:rPr>
          <w:delText>5.4.2 Evaluation log</w:delText>
        </w:r>
        <w:r w:rsidDel="00EF7115">
          <w:rPr>
            <w:noProof/>
            <w:webHidden/>
          </w:rPr>
          <w:tab/>
          <w:delText>42</w:delText>
        </w:r>
      </w:del>
    </w:p>
    <w:p w:rsidR="002F3D3B" w:rsidDel="00EF7115" w:rsidRDefault="002F3D3B">
      <w:pPr>
        <w:pStyle w:val="TOC3"/>
        <w:tabs>
          <w:tab w:val="right" w:leader="dot" w:pos="9062"/>
        </w:tabs>
        <w:rPr>
          <w:del w:id="924" w:author="Christoph Kern" w:date="2016-05-05T14:30:00Z"/>
          <w:rFonts w:asciiTheme="minorHAnsi" w:eastAsiaTheme="minorEastAsia" w:hAnsiTheme="minorHAnsi" w:cstheme="minorBidi"/>
          <w:i w:val="0"/>
          <w:iCs w:val="0"/>
          <w:noProof/>
          <w:sz w:val="22"/>
          <w:szCs w:val="22"/>
          <w:lang w:val="en-US"/>
        </w:rPr>
      </w:pPr>
      <w:del w:id="925" w:author="Christoph Kern" w:date="2016-05-05T14:30:00Z">
        <w:r w:rsidRPr="00E30787" w:rsidDel="00EF7115">
          <w:rPr>
            <w:rPrChange w:id="926" w:author="Santiago Arellano" w:date="2016-03-31T14:38:00Z">
              <w:rPr>
                <w:rStyle w:val="Hyperlink"/>
                <w:i w:val="0"/>
                <w:iCs w:val="0"/>
                <w:noProof/>
              </w:rPr>
            </w:rPrChange>
          </w:rPr>
          <w:delText>5.4.3 GeometryLog</w:delText>
        </w:r>
        <w:r w:rsidDel="00EF7115">
          <w:rPr>
            <w:noProof/>
            <w:webHidden/>
          </w:rPr>
          <w:tab/>
          <w:delText>46</w:delText>
        </w:r>
      </w:del>
    </w:p>
    <w:p w:rsidR="002F3D3B" w:rsidDel="00EF7115" w:rsidRDefault="002F3D3B">
      <w:pPr>
        <w:pStyle w:val="TOC3"/>
        <w:tabs>
          <w:tab w:val="right" w:leader="dot" w:pos="9062"/>
        </w:tabs>
        <w:rPr>
          <w:del w:id="927" w:author="Christoph Kern" w:date="2016-05-05T14:30:00Z"/>
          <w:rFonts w:asciiTheme="minorHAnsi" w:eastAsiaTheme="minorEastAsia" w:hAnsiTheme="minorHAnsi" w:cstheme="minorBidi"/>
          <w:i w:val="0"/>
          <w:iCs w:val="0"/>
          <w:noProof/>
          <w:sz w:val="22"/>
          <w:szCs w:val="22"/>
          <w:lang w:val="en-US"/>
        </w:rPr>
      </w:pPr>
      <w:del w:id="928" w:author="Christoph Kern" w:date="2016-05-05T14:30:00Z">
        <w:r w:rsidRPr="00E30787" w:rsidDel="00EF7115">
          <w:rPr>
            <w:rPrChange w:id="929" w:author="Santiago Arellano" w:date="2016-03-31T14:38:00Z">
              <w:rPr>
                <w:rStyle w:val="Hyperlink"/>
                <w:i w:val="0"/>
                <w:iCs w:val="0"/>
                <w:noProof/>
              </w:rPr>
            </w:rPrChange>
          </w:rPr>
          <w:delText>5.4.4 FluxLog</w:delText>
        </w:r>
        <w:r w:rsidDel="00EF7115">
          <w:rPr>
            <w:noProof/>
            <w:webHidden/>
          </w:rPr>
          <w:tab/>
          <w:delText>47</w:delText>
        </w:r>
      </w:del>
    </w:p>
    <w:p w:rsidR="002F3D3B" w:rsidDel="00EF7115" w:rsidRDefault="002F3D3B">
      <w:pPr>
        <w:pStyle w:val="TOC3"/>
        <w:tabs>
          <w:tab w:val="right" w:leader="dot" w:pos="9062"/>
        </w:tabs>
        <w:rPr>
          <w:del w:id="930" w:author="Christoph Kern" w:date="2016-05-05T14:30:00Z"/>
          <w:rFonts w:asciiTheme="minorHAnsi" w:eastAsiaTheme="minorEastAsia" w:hAnsiTheme="minorHAnsi" w:cstheme="minorBidi"/>
          <w:i w:val="0"/>
          <w:iCs w:val="0"/>
          <w:noProof/>
          <w:sz w:val="22"/>
          <w:szCs w:val="22"/>
          <w:lang w:val="en-US"/>
        </w:rPr>
      </w:pPr>
      <w:del w:id="931" w:author="Christoph Kern" w:date="2016-05-05T14:30:00Z">
        <w:r w:rsidRPr="00E30787" w:rsidDel="00EF7115">
          <w:rPr>
            <w:rPrChange w:id="932" w:author="Santiago Arellano" w:date="2016-03-31T14:38:00Z">
              <w:rPr>
                <w:rStyle w:val="Hyperlink"/>
                <w:i w:val="0"/>
                <w:iCs w:val="0"/>
                <w:noProof/>
              </w:rPr>
            </w:rPrChange>
          </w:rPr>
          <w:delText>5.4.5 StatusLog</w:delText>
        </w:r>
        <w:r w:rsidDel="00EF7115">
          <w:rPr>
            <w:noProof/>
            <w:webHidden/>
          </w:rPr>
          <w:tab/>
          <w:delText>48</w:delText>
        </w:r>
      </w:del>
    </w:p>
    <w:p w:rsidR="002F3D3B" w:rsidDel="00EF7115" w:rsidRDefault="002F3D3B">
      <w:pPr>
        <w:pStyle w:val="TOC3"/>
        <w:tabs>
          <w:tab w:val="right" w:leader="dot" w:pos="9062"/>
        </w:tabs>
        <w:rPr>
          <w:del w:id="933" w:author="Christoph Kern" w:date="2016-05-05T14:30:00Z"/>
          <w:rFonts w:asciiTheme="minorHAnsi" w:eastAsiaTheme="minorEastAsia" w:hAnsiTheme="minorHAnsi" w:cstheme="minorBidi"/>
          <w:i w:val="0"/>
          <w:iCs w:val="0"/>
          <w:noProof/>
          <w:sz w:val="22"/>
          <w:szCs w:val="22"/>
          <w:lang w:val="en-US"/>
        </w:rPr>
      </w:pPr>
      <w:del w:id="934" w:author="Christoph Kern" w:date="2016-05-05T14:30:00Z">
        <w:r w:rsidRPr="00E30787" w:rsidDel="00EF7115">
          <w:rPr>
            <w:rPrChange w:id="935" w:author="Santiago Arellano" w:date="2016-03-31T14:38:00Z">
              <w:rPr>
                <w:rStyle w:val="Hyperlink"/>
                <w:i w:val="0"/>
                <w:iCs w:val="0"/>
                <w:noProof/>
              </w:rPr>
            </w:rPrChange>
          </w:rPr>
          <w:delText>5.4.6 Wind field file</w:delText>
        </w:r>
        <w:r w:rsidDel="00EF7115">
          <w:rPr>
            <w:noProof/>
            <w:webHidden/>
          </w:rPr>
          <w:tab/>
          <w:delText>48</w:delText>
        </w:r>
      </w:del>
    </w:p>
    <w:p w:rsidR="002F3D3B" w:rsidDel="00EF7115" w:rsidRDefault="002F3D3B">
      <w:pPr>
        <w:pStyle w:val="TOC1"/>
        <w:tabs>
          <w:tab w:val="right" w:leader="dot" w:pos="9062"/>
        </w:tabs>
        <w:rPr>
          <w:del w:id="936" w:author="Christoph Kern" w:date="2016-05-05T14:30:00Z"/>
          <w:rFonts w:asciiTheme="minorHAnsi" w:eastAsiaTheme="minorEastAsia" w:hAnsiTheme="minorHAnsi" w:cstheme="minorBidi"/>
          <w:b w:val="0"/>
          <w:bCs w:val="0"/>
          <w:caps w:val="0"/>
          <w:noProof/>
          <w:sz w:val="22"/>
          <w:szCs w:val="22"/>
          <w:lang w:val="en-US"/>
        </w:rPr>
      </w:pPr>
      <w:del w:id="937" w:author="Christoph Kern" w:date="2016-05-05T14:30:00Z">
        <w:r w:rsidRPr="00E30787" w:rsidDel="00EF7115">
          <w:rPr>
            <w:rPrChange w:id="938" w:author="Santiago Arellano" w:date="2016-03-31T14:38:00Z">
              <w:rPr>
                <w:rStyle w:val="Hyperlink"/>
                <w:b w:val="0"/>
                <w:bCs w:val="0"/>
                <w:caps w:val="0"/>
                <w:noProof/>
              </w:rPr>
            </w:rPrChange>
          </w:rPr>
          <w:delText>6 Post-processing SO2 data</w:delText>
        </w:r>
        <w:r w:rsidDel="00EF7115">
          <w:rPr>
            <w:noProof/>
            <w:webHidden/>
          </w:rPr>
          <w:tab/>
          <w:delText>49</w:delText>
        </w:r>
      </w:del>
    </w:p>
    <w:p w:rsidR="002F3D3B" w:rsidDel="00EF7115" w:rsidRDefault="002F3D3B">
      <w:pPr>
        <w:pStyle w:val="TOC2"/>
        <w:tabs>
          <w:tab w:val="right" w:leader="dot" w:pos="9062"/>
        </w:tabs>
        <w:rPr>
          <w:del w:id="939" w:author="Christoph Kern" w:date="2016-05-05T14:30:00Z"/>
          <w:rFonts w:asciiTheme="minorHAnsi" w:eastAsiaTheme="minorEastAsia" w:hAnsiTheme="minorHAnsi" w:cstheme="minorBidi"/>
          <w:smallCaps w:val="0"/>
          <w:noProof/>
          <w:sz w:val="22"/>
          <w:szCs w:val="22"/>
          <w:lang w:val="en-US"/>
        </w:rPr>
      </w:pPr>
      <w:del w:id="940" w:author="Christoph Kern" w:date="2016-05-05T14:30:00Z">
        <w:r w:rsidRPr="00E30787" w:rsidDel="00EF7115">
          <w:rPr>
            <w:rPrChange w:id="941" w:author="Santiago Arellano" w:date="2016-03-31T14:38:00Z">
              <w:rPr>
                <w:rStyle w:val="Hyperlink"/>
                <w:smallCaps w:val="0"/>
                <w:noProof/>
              </w:rPr>
            </w:rPrChange>
          </w:rPr>
          <w:delText>6.1 Post flux calculation</w:delText>
        </w:r>
        <w:r w:rsidDel="00EF7115">
          <w:rPr>
            <w:noProof/>
            <w:webHidden/>
          </w:rPr>
          <w:tab/>
          <w:delText>49</w:delText>
        </w:r>
      </w:del>
    </w:p>
    <w:p w:rsidR="002F3D3B" w:rsidDel="00EF7115" w:rsidRDefault="002F3D3B">
      <w:pPr>
        <w:pStyle w:val="TOC2"/>
        <w:tabs>
          <w:tab w:val="right" w:leader="dot" w:pos="9062"/>
        </w:tabs>
        <w:rPr>
          <w:del w:id="942" w:author="Christoph Kern" w:date="2016-05-05T14:30:00Z"/>
          <w:rFonts w:asciiTheme="minorHAnsi" w:eastAsiaTheme="minorEastAsia" w:hAnsiTheme="minorHAnsi" w:cstheme="minorBidi"/>
          <w:smallCaps w:val="0"/>
          <w:noProof/>
          <w:sz w:val="22"/>
          <w:szCs w:val="22"/>
          <w:lang w:val="en-US"/>
        </w:rPr>
      </w:pPr>
      <w:del w:id="943" w:author="Christoph Kern" w:date="2016-05-05T14:30:00Z">
        <w:r w:rsidRPr="00E30787" w:rsidDel="00EF7115">
          <w:rPr>
            <w:rPrChange w:id="944" w:author="Santiago Arellano" w:date="2016-03-31T14:38:00Z">
              <w:rPr>
                <w:rStyle w:val="Hyperlink"/>
                <w:smallCaps w:val="0"/>
                <w:noProof/>
              </w:rPr>
            </w:rPrChange>
          </w:rPr>
          <w:delText>6.2 Re-Evaluation of spectra</w:delText>
        </w:r>
        <w:r w:rsidDel="00EF7115">
          <w:rPr>
            <w:noProof/>
            <w:webHidden/>
          </w:rPr>
          <w:tab/>
          <w:delText>52</w:delText>
        </w:r>
      </w:del>
    </w:p>
    <w:p w:rsidR="002F3D3B" w:rsidDel="00EF7115" w:rsidRDefault="002F3D3B">
      <w:pPr>
        <w:pStyle w:val="TOC3"/>
        <w:tabs>
          <w:tab w:val="right" w:leader="dot" w:pos="9062"/>
        </w:tabs>
        <w:rPr>
          <w:del w:id="945" w:author="Christoph Kern" w:date="2016-05-05T14:30:00Z"/>
          <w:rFonts w:asciiTheme="minorHAnsi" w:eastAsiaTheme="minorEastAsia" w:hAnsiTheme="minorHAnsi" w:cstheme="minorBidi"/>
          <w:i w:val="0"/>
          <w:iCs w:val="0"/>
          <w:noProof/>
          <w:sz w:val="22"/>
          <w:szCs w:val="22"/>
          <w:lang w:val="en-US"/>
        </w:rPr>
      </w:pPr>
      <w:del w:id="946" w:author="Christoph Kern" w:date="2016-05-05T14:30:00Z">
        <w:r w:rsidRPr="00E30787" w:rsidDel="00EF7115">
          <w:rPr>
            <w:rPrChange w:id="947" w:author="Santiago Arellano" w:date="2016-03-31T14:38:00Z">
              <w:rPr>
                <w:rStyle w:val="Hyperlink"/>
                <w:i w:val="0"/>
                <w:iCs w:val="0"/>
                <w:noProof/>
              </w:rPr>
            </w:rPrChange>
          </w:rPr>
          <w:delText>6.2.1 Re-Evaluation – Selecting Scans</w:delText>
        </w:r>
        <w:r w:rsidDel="00EF7115">
          <w:rPr>
            <w:noProof/>
            <w:webHidden/>
          </w:rPr>
          <w:tab/>
          <w:delText>53</w:delText>
        </w:r>
      </w:del>
    </w:p>
    <w:p w:rsidR="002F3D3B" w:rsidDel="00EF7115" w:rsidRDefault="002F3D3B">
      <w:pPr>
        <w:pStyle w:val="TOC3"/>
        <w:tabs>
          <w:tab w:val="right" w:leader="dot" w:pos="9062"/>
        </w:tabs>
        <w:rPr>
          <w:del w:id="948" w:author="Christoph Kern" w:date="2016-05-05T14:30:00Z"/>
          <w:rFonts w:asciiTheme="minorHAnsi" w:eastAsiaTheme="minorEastAsia" w:hAnsiTheme="minorHAnsi" w:cstheme="minorBidi"/>
          <w:i w:val="0"/>
          <w:iCs w:val="0"/>
          <w:noProof/>
          <w:sz w:val="22"/>
          <w:szCs w:val="22"/>
          <w:lang w:val="en-US"/>
        </w:rPr>
      </w:pPr>
      <w:del w:id="949" w:author="Christoph Kern" w:date="2016-05-05T14:30:00Z">
        <w:r w:rsidRPr="00E30787" w:rsidDel="00EF7115">
          <w:rPr>
            <w:rPrChange w:id="950" w:author="Santiago Arellano" w:date="2016-03-31T14:38:00Z">
              <w:rPr>
                <w:rStyle w:val="Hyperlink"/>
                <w:i w:val="0"/>
                <w:iCs w:val="0"/>
                <w:noProof/>
              </w:rPr>
            </w:rPrChange>
          </w:rPr>
          <w:delText>6.2.2 Re-Evaluation – Setting up the fit windows</w:delText>
        </w:r>
        <w:r w:rsidDel="00EF7115">
          <w:rPr>
            <w:noProof/>
            <w:webHidden/>
          </w:rPr>
          <w:tab/>
          <w:delText>53</w:delText>
        </w:r>
      </w:del>
    </w:p>
    <w:p w:rsidR="002F3D3B" w:rsidDel="00EF7115" w:rsidRDefault="002F3D3B">
      <w:pPr>
        <w:pStyle w:val="TOC3"/>
        <w:tabs>
          <w:tab w:val="right" w:leader="dot" w:pos="9062"/>
        </w:tabs>
        <w:rPr>
          <w:del w:id="951" w:author="Christoph Kern" w:date="2016-05-05T14:30:00Z"/>
          <w:rFonts w:asciiTheme="minorHAnsi" w:eastAsiaTheme="minorEastAsia" w:hAnsiTheme="minorHAnsi" w:cstheme="minorBidi"/>
          <w:i w:val="0"/>
          <w:iCs w:val="0"/>
          <w:noProof/>
          <w:sz w:val="22"/>
          <w:szCs w:val="22"/>
          <w:lang w:val="en-US"/>
        </w:rPr>
      </w:pPr>
      <w:del w:id="952" w:author="Christoph Kern" w:date="2016-05-05T14:30:00Z">
        <w:r w:rsidRPr="00E30787" w:rsidDel="00EF7115">
          <w:rPr>
            <w:rPrChange w:id="953" w:author="Santiago Arellano" w:date="2016-03-31T14:38:00Z">
              <w:rPr>
                <w:rStyle w:val="Hyperlink"/>
                <w:i w:val="0"/>
                <w:iCs w:val="0"/>
                <w:noProof/>
              </w:rPr>
            </w:rPrChange>
          </w:rPr>
          <w:delText>6.2.3 Re-Evaluation – Misc. Settings</w:delText>
        </w:r>
        <w:r w:rsidDel="00EF7115">
          <w:rPr>
            <w:noProof/>
            <w:webHidden/>
          </w:rPr>
          <w:tab/>
          <w:delText>55</w:delText>
        </w:r>
      </w:del>
    </w:p>
    <w:p w:rsidR="002F3D3B" w:rsidDel="00EF7115" w:rsidRDefault="002F3D3B">
      <w:pPr>
        <w:pStyle w:val="TOC3"/>
        <w:tabs>
          <w:tab w:val="right" w:leader="dot" w:pos="9062"/>
        </w:tabs>
        <w:rPr>
          <w:del w:id="954" w:author="Christoph Kern" w:date="2016-05-05T14:30:00Z"/>
          <w:rFonts w:asciiTheme="minorHAnsi" w:eastAsiaTheme="minorEastAsia" w:hAnsiTheme="minorHAnsi" w:cstheme="minorBidi"/>
          <w:i w:val="0"/>
          <w:iCs w:val="0"/>
          <w:noProof/>
          <w:sz w:val="22"/>
          <w:szCs w:val="22"/>
          <w:lang w:val="en-US"/>
        </w:rPr>
      </w:pPr>
      <w:del w:id="955" w:author="Christoph Kern" w:date="2016-05-05T14:30:00Z">
        <w:r w:rsidRPr="00E30787" w:rsidDel="00EF7115">
          <w:rPr>
            <w:rPrChange w:id="956" w:author="Santiago Arellano" w:date="2016-03-31T14:38:00Z">
              <w:rPr>
                <w:rStyle w:val="Hyperlink"/>
                <w:i w:val="0"/>
                <w:iCs w:val="0"/>
                <w:noProof/>
              </w:rPr>
            </w:rPrChange>
          </w:rPr>
          <w:delText>6.2.4 Re-Evaluation – The final evaluation</w:delText>
        </w:r>
        <w:r w:rsidDel="00EF7115">
          <w:rPr>
            <w:noProof/>
            <w:webHidden/>
          </w:rPr>
          <w:tab/>
          <w:delText>57</w:delText>
        </w:r>
      </w:del>
    </w:p>
    <w:p w:rsidR="002F3D3B" w:rsidDel="00EF7115" w:rsidRDefault="002F3D3B">
      <w:pPr>
        <w:pStyle w:val="TOC2"/>
        <w:tabs>
          <w:tab w:val="right" w:leader="dot" w:pos="9062"/>
        </w:tabs>
        <w:rPr>
          <w:del w:id="957" w:author="Christoph Kern" w:date="2016-05-05T14:30:00Z"/>
          <w:rFonts w:asciiTheme="minorHAnsi" w:eastAsiaTheme="minorEastAsia" w:hAnsiTheme="minorHAnsi" w:cstheme="minorBidi"/>
          <w:smallCaps w:val="0"/>
          <w:noProof/>
          <w:sz w:val="22"/>
          <w:szCs w:val="22"/>
          <w:lang w:val="en-US"/>
        </w:rPr>
      </w:pPr>
      <w:del w:id="958" w:author="Christoph Kern" w:date="2016-05-05T14:30:00Z">
        <w:r w:rsidRPr="00E30787" w:rsidDel="00EF7115">
          <w:rPr>
            <w:rPrChange w:id="959" w:author="Santiago Arellano" w:date="2016-03-31T14:38:00Z">
              <w:rPr>
                <w:rStyle w:val="Hyperlink"/>
                <w:smallCaps w:val="0"/>
                <w:noProof/>
              </w:rPr>
            </w:rPrChange>
          </w:rPr>
          <w:delText>6.3 Setup inspection</w:delText>
        </w:r>
        <w:r w:rsidDel="00EF7115">
          <w:rPr>
            <w:noProof/>
            <w:webHidden/>
          </w:rPr>
          <w:tab/>
          <w:delText>58</w:delText>
        </w:r>
      </w:del>
    </w:p>
    <w:p w:rsidR="002F3D3B" w:rsidDel="00EF7115" w:rsidRDefault="002F3D3B">
      <w:pPr>
        <w:pStyle w:val="TOC2"/>
        <w:tabs>
          <w:tab w:val="right" w:leader="dot" w:pos="9062"/>
        </w:tabs>
        <w:rPr>
          <w:del w:id="960" w:author="Christoph Kern" w:date="2016-05-05T14:30:00Z"/>
          <w:rFonts w:asciiTheme="minorHAnsi" w:eastAsiaTheme="minorEastAsia" w:hAnsiTheme="minorHAnsi" w:cstheme="minorBidi"/>
          <w:smallCaps w:val="0"/>
          <w:noProof/>
          <w:sz w:val="22"/>
          <w:szCs w:val="22"/>
          <w:lang w:val="en-US"/>
        </w:rPr>
      </w:pPr>
      <w:del w:id="961" w:author="Christoph Kern" w:date="2016-05-05T14:30:00Z">
        <w:r w:rsidRPr="00E30787" w:rsidDel="00EF7115">
          <w:rPr>
            <w:rPrChange w:id="962" w:author="Santiago Arellano" w:date="2016-03-31T14:38:00Z">
              <w:rPr>
                <w:rStyle w:val="Hyperlink"/>
                <w:smallCaps w:val="0"/>
                <w:noProof/>
              </w:rPr>
            </w:rPrChange>
          </w:rPr>
          <w:delText>6.4 Post-processing wind speed and direction</w:delText>
        </w:r>
        <w:r w:rsidDel="00EF7115">
          <w:rPr>
            <w:noProof/>
            <w:webHidden/>
          </w:rPr>
          <w:tab/>
          <w:delText>59</w:delText>
        </w:r>
      </w:del>
    </w:p>
    <w:p w:rsidR="002F3D3B" w:rsidDel="00EF7115" w:rsidRDefault="002F3D3B">
      <w:pPr>
        <w:pStyle w:val="TOC2"/>
        <w:tabs>
          <w:tab w:val="right" w:leader="dot" w:pos="9062"/>
        </w:tabs>
        <w:rPr>
          <w:del w:id="963" w:author="Christoph Kern" w:date="2016-05-05T14:30:00Z"/>
          <w:rFonts w:asciiTheme="minorHAnsi" w:eastAsiaTheme="minorEastAsia" w:hAnsiTheme="minorHAnsi" w:cstheme="minorBidi"/>
          <w:smallCaps w:val="0"/>
          <w:noProof/>
          <w:sz w:val="22"/>
          <w:szCs w:val="22"/>
          <w:lang w:val="en-US"/>
        </w:rPr>
      </w:pPr>
      <w:del w:id="964" w:author="Christoph Kern" w:date="2016-05-05T14:30:00Z">
        <w:r w:rsidRPr="00E30787" w:rsidDel="00EF7115">
          <w:rPr>
            <w:rPrChange w:id="965" w:author="Santiago Arellano" w:date="2016-03-31T14:38:00Z">
              <w:rPr>
                <w:rStyle w:val="Hyperlink"/>
                <w:smallCaps w:val="0"/>
                <w:noProof/>
              </w:rPr>
            </w:rPrChange>
          </w:rPr>
          <w:delText>6.5 Data Browser Dialog</w:delText>
        </w:r>
        <w:r w:rsidDel="00EF7115">
          <w:rPr>
            <w:noProof/>
            <w:webHidden/>
          </w:rPr>
          <w:tab/>
          <w:delText>61</w:delText>
        </w:r>
      </w:del>
    </w:p>
    <w:p w:rsidR="002F3D3B" w:rsidDel="00EF7115" w:rsidRDefault="002F3D3B">
      <w:pPr>
        <w:pStyle w:val="TOC1"/>
        <w:tabs>
          <w:tab w:val="right" w:leader="dot" w:pos="9062"/>
        </w:tabs>
        <w:rPr>
          <w:del w:id="966" w:author="Christoph Kern" w:date="2016-05-05T14:30:00Z"/>
          <w:rFonts w:asciiTheme="minorHAnsi" w:eastAsiaTheme="minorEastAsia" w:hAnsiTheme="minorHAnsi" w:cstheme="minorBidi"/>
          <w:b w:val="0"/>
          <w:bCs w:val="0"/>
          <w:caps w:val="0"/>
          <w:noProof/>
          <w:sz w:val="22"/>
          <w:szCs w:val="22"/>
          <w:lang w:val="en-US"/>
        </w:rPr>
      </w:pPr>
      <w:del w:id="967" w:author="Christoph Kern" w:date="2016-05-05T14:30:00Z">
        <w:r w:rsidRPr="00E30787" w:rsidDel="00EF7115">
          <w:rPr>
            <w:rPrChange w:id="968" w:author="Santiago Arellano" w:date="2016-03-31T14:38:00Z">
              <w:rPr>
                <w:rStyle w:val="Hyperlink"/>
                <w:b w:val="0"/>
                <w:bCs w:val="0"/>
                <w:caps w:val="0"/>
                <w:noProof/>
              </w:rPr>
            </w:rPrChange>
          </w:rPr>
          <w:lastRenderedPageBreak/>
          <w:delText>7 Advanced file handling options</w:delText>
        </w:r>
        <w:r w:rsidDel="00EF7115">
          <w:rPr>
            <w:noProof/>
            <w:webHidden/>
          </w:rPr>
          <w:tab/>
          <w:delText>62</w:delText>
        </w:r>
      </w:del>
    </w:p>
    <w:p w:rsidR="002F3D3B" w:rsidDel="00EF7115" w:rsidRDefault="002F3D3B">
      <w:pPr>
        <w:pStyle w:val="TOC2"/>
        <w:tabs>
          <w:tab w:val="right" w:leader="dot" w:pos="9062"/>
        </w:tabs>
        <w:rPr>
          <w:del w:id="969" w:author="Christoph Kern" w:date="2016-05-05T14:30:00Z"/>
          <w:rFonts w:asciiTheme="minorHAnsi" w:eastAsiaTheme="minorEastAsia" w:hAnsiTheme="minorHAnsi" w:cstheme="minorBidi"/>
          <w:smallCaps w:val="0"/>
          <w:noProof/>
          <w:sz w:val="22"/>
          <w:szCs w:val="22"/>
          <w:lang w:val="en-US"/>
        </w:rPr>
      </w:pPr>
      <w:del w:id="970" w:author="Christoph Kern" w:date="2016-05-05T14:30:00Z">
        <w:r w:rsidRPr="00E30787" w:rsidDel="00EF7115">
          <w:rPr>
            <w:rPrChange w:id="971" w:author="Santiago Arellano" w:date="2016-03-31T14:38:00Z">
              <w:rPr>
                <w:rStyle w:val="Hyperlink"/>
                <w:smallCaps w:val="0"/>
                <w:noProof/>
              </w:rPr>
            </w:rPrChange>
          </w:rPr>
          <w:delText>7.1 Importing files</w:delText>
        </w:r>
        <w:r w:rsidDel="00EF7115">
          <w:rPr>
            <w:noProof/>
            <w:webHidden/>
          </w:rPr>
          <w:tab/>
          <w:delText>62</w:delText>
        </w:r>
      </w:del>
    </w:p>
    <w:p w:rsidR="002F3D3B" w:rsidDel="00EF7115" w:rsidRDefault="002F3D3B">
      <w:pPr>
        <w:pStyle w:val="TOC2"/>
        <w:tabs>
          <w:tab w:val="right" w:leader="dot" w:pos="9062"/>
        </w:tabs>
        <w:rPr>
          <w:del w:id="972" w:author="Christoph Kern" w:date="2016-05-05T14:30:00Z"/>
          <w:rFonts w:asciiTheme="minorHAnsi" w:eastAsiaTheme="minorEastAsia" w:hAnsiTheme="minorHAnsi" w:cstheme="minorBidi"/>
          <w:smallCaps w:val="0"/>
          <w:noProof/>
          <w:sz w:val="22"/>
          <w:szCs w:val="22"/>
          <w:lang w:val="en-US"/>
        </w:rPr>
      </w:pPr>
      <w:del w:id="973" w:author="Christoph Kern" w:date="2016-05-05T14:30:00Z">
        <w:r w:rsidRPr="00E30787" w:rsidDel="00EF7115">
          <w:rPr>
            <w:rPrChange w:id="974" w:author="Santiago Arellano" w:date="2016-03-31T14:38:00Z">
              <w:rPr>
                <w:rStyle w:val="Hyperlink"/>
                <w:smallCaps w:val="0"/>
                <w:noProof/>
              </w:rPr>
            </w:rPrChange>
          </w:rPr>
          <w:delText>7.2 Exporting files</w:delText>
        </w:r>
        <w:r w:rsidDel="00EF7115">
          <w:rPr>
            <w:noProof/>
            <w:webHidden/>
          </w:rPr>
          <w:tab/>
          <w:delText>63</w:delText>
        </w:r>
      </w:del>
    </w:p>
    <w:p w:rsidR="002F3D3B" w:rsidDel="00EF7115" w:rsidRDefault="002F3D3B">
      <w:pPr>
        <w:pStyle w:val="TOC3"/>
        <w:tabs>
          <w:tab w:val="right" w:leader="dot" w:pos="9062"/>
        </w:tabs>
        <w:rPr>
          <w:del w:id="975" w:author="Christoph Kern" w:date="2016-05-05T14:30:00Z"/>
          <w:rFonts w:asciiTheme="minorHAnsi" w:eastAsiaTheme="minorEastAsia" w:hAnsiTheme="minorHAnsi" w:cstheme="minorBidi"/>
          <w:i w:val="0"/>
          <w:iCs w:val="0"/>
          <w:noProof/>
          <w:sz w:val="22"/>
          <w:szCs w:val="22"/>
          <w:lang w:val="en-US"/>
        </w:rPr>
      </w:pPr>
      <w:del w:id="976" w:author="Christoph Kern" w:date="2016-05-05T14:30:00Z">
        <w:r w:rsidRPr="00E30787" w:rsidDel="00EF7115">
          <w:rPr>
            <w:rPrChange w:id="977" w:author="Santiago Arellano" w:date="2016-03-31T14:38:00Z">
              <w:rPr>
                <w:rStyle w:val="Hyperlink"/>
                <w:i w:val="0"/>
                <w:iCs w:val="0"/>
                <w:noProof/>
              </w:rPr>
            </w:rPrChange>
          </w:rPr>
          <w:delText>7.2.1 Exporting spectra</w:delText>
        </w:r>
        <w:r w:rsidDel="00EF7115">
          <w:rPr>
            <w:noProof/>
            <w:webHidden/>
          </w:rPr>
          <w:tab/>
          <w:delText>63</w:delText>
        </w:r>
      </w:del>
    </w:p>
    <w:p w:rsidR="002F3D3B" w:rsidDel="00EF7115" w:rsidRDefault="002F3D3B">
      <w:pPr>
        <w:pStyle w:val="TOC3"/>
        <w:tabs>
          <w:tab w:val="right" w:leader="dot" w:pos="9062"/>
        </w:tabs>
        <w:rPr>
          <w:del w:id="978" w:author="Christoph Kern" w:date="2016-05-05T14:30:00Z"/>
          <w:rFonts w:asciiTheme="minorHAnsi" w:eastAsiaTheme="minorEastAsia" w:hAnsiTheme="minorHAnsi" w:cstheme="minorBidi"/>
          <w:i w:val="0"/>
          <w:iCs w:val="0"/>
          <w:noProof/>
          <w:sz w:val="22"/>
          <w:szCs w:val="22"/>
          <w:lang w:val="en-US"/>
        </w:rPr>
      </w:pPr>
      <w:del w:id="979" w:author="Christoph Kern" w:date="2016-05-05T14:30:00Z">
        <w:r w:rsidRPr="00E30787" w:rsidDel="00EF7115">
          <w:rPr>
            <w:rPrChange w:id="980" w:author="Santiago Arellano" w:date="2016-03-31T14:38:00Z">
              <w:rPr>
                <w:rStyle w:val="Hyperlink"/>
                <w:i w:val="0"/>
                <w:iCs w:val="0"/>
                <w:noProof/>
              </w:rPr>
            </w:rPrChange>
          </w:rPr>
          <w:delText>5.2.2 Exporting Evaluation logs</w:delText>
        </w:r>
        <w:r w:rsidDel="00EF7115">
          <w:rPr>
            <w:noProof/>
            <w:webHidden/>
          </w:rPr>
          <w:tab/>
          <w:delText>64</w:delText>
        </w:r>
      </w:del>
    </w:p>
    <w:p w:rsidR="002F3D3B" w:rsidDel="00EF7115" w:rsidRDefault="002F3D3B">
      <w:pPr>
        <w:pStyle w:val="TOC2"/>
        <w:tabs>
          <w:tab w:val="right" w:leader="dot" w:pos="9062"/>
        </w:tabs>
        <w:rPr>
          <w:del w:id="981" w:author="Christoph Kern" w:date="2016-05-05T14:30:00Z"/>
          <w:rFonts w:asciiTheme="minorHAnsi" w:eastAsiaTheme="minorEastAsia" w:hAnsiTheme="minorHAnsi" w:cstheme="minorBidi"/>
          <w:smallCaps w:val="0"/>
          <w:noProof/>
          <w:sz w:val="22"/>
          <w:szCs w:val="22"/>
          <w:lang w:val="en-US"/>
        </w:rPr>
      </w:pPr>
      <w:del w:id="982" w:author="Christoph Kern" w:date="2016-05-05T14:30:00Z">
        <w:r w:rsidRPr="00E30787" w:rsidDel="00EF7115">
          <w:rPr>
            <w:rPrChange w:id="983" w:author="Santiago Arellano" w:date="2016-03-31T14:38:00Z">
              <w:rPr>
                <w:rStyle w:val="Hyperlink"/>
                <w:smallCaps w:val="0"/>
                <w:noProof/>
              </w:rPr>
            </w:rPrChange>
          </w:rPr>
          <w:delText>5.3 Checking pak-files</w:delText>
        </w:r>
        <w:r w:rsidDel="00EF7115">
          <w:rPr>
            <w:noProof/>
            <w:webHidden/>
          </w:rPr>
          <w:tab/>
          <w:delText>65</w:delText>
        </w:r>
      </w:del>
    </w:p>
    <w:p w:rsidR="002F3D3B" w:rsidDel="00EF7115" w:rsidRDefault="002F3D3B">
      <w:pPr>
        <w:pStyle w:val="TOC2"/>
        <w:tabs>
          <w:tab w:val="right" w:leader="dot" w:pos="9062"/>
        </w:tabs>
        <w:rPr>
          <w:del w:id="984" w:author="Christoph Kern" w:date="2016-05-05T14:30:00Z"/>
          <w:rFonts w:asciiTheme="minorHAnsi" w:eastAsiaTheme="minorEastAsia" w:hAnsiTheme="minorHAnsi" w:cstheme="minorBidi"/>
          <w:smallCaps w:val="0"/>
          <w:noProof/>
          <w:sz w:val="22"/>
          <w:szCs w:val="22"/>
          <w:lang w:val="en-US"/>
        </w:rPr>
      </w:pPr>
      <w:del w:id="985" w:author="Christoph Kern" w:date="2016-05-05T14:30:00Z">
        <w:r w:rsidRPr="00E30787" w:rsidDel="00EF7115">
          <w:rPr>
            <w:rPrChange w:id="986" w:author="Santiago Arellano" w:date="2016-03-31T14:38:00Z">
              <w:rPr>
                <w:rStyle w:val="Hyperlink"/>
                <w:smallCaps w:val="0"/>
                <w:noProof/>
              </w:rPr>
            </w:rPrChange>
          </w:rPr>
          <w:delText>5.4 Merging/Splitting pak-files</w:delText>
        </w:r>
        <w:r w:rsidDel="00EF7115">
          <w:rPr>
            <w:noProof/>
            <w:webHidden/>
          </w:rPr>
          <w:tab/>
          <w:delText>65</w:delText>
        </w:r>
      </w:del>
    </w:p>
    <w:p w:rsidR="002F3D3B" w:rsidDel="00EF7115" w:rsidRDefault="002F3D3B">
      <w:pPr>
        <w:pStyle w:val="TOC3"/>
        <w:tabs>
          <w:tab w:val="right" w:leader="dot" w:pos="9062"/>
        </w:tabs>
        <w:rPr>
          <w:del w:id="987" w:author="Christoph Kern" w:date="2016-05-05T14:30:00Z"/>
          <w:rFonts w:asciiTheme="minorHAnsi" w:eastAsiaTheme="minorEastAsia" w:hAnsiTheme="minorHAnsi" w:cstheme="minorBidi"/>
          <w:i w:val="0"/>
          <w:iCs w:val="0"/>
          <w:noProof/>
          <w:sz w:val="22"/>
          <w:szCs w:val="22"/>
          <w:lang w:val="en-US"/>
        </w:rPr>
      </w:pPr>
      <w:del w:id="988" w:author="Christoph Kern" w:date="2016-05-05T14:30:00Z">
        <w:r w:rsidRPr="00E30787" w:rsidDel="00EF7115">
          <w:rPr>
            <w:rPrChange w:id="989" w:author="Santiago Arellano" w:date="2016-03-31T14:38:00Z">
              <w:rPr>
                <w:rStyle w:val="Hyperlink"/>
                <w:i w:val="0"/>
                <w:iCs w:val="0"/>
                <w:noProof/>
              </w:rPr>
            </w:rPrChange>
          </w:rPr>
          <w:delText>5.4.1 Splitting pak-files into scans</w:delText>
        </w:r>
        <w:r w:rsidDel="00EF7115">
          <w:rPr>
            <w:noProof/>
            <w:webHidden/>
          </w:rPr>
          <w:tab/>
          <w:delText>65</w:delText>
        </w:r>
      </w:del>
    </w:p>
    <w:p w:rsidR="002F3D3B" w:rsidDel="00EF7115" w:rsidRDefault="002F3D3B">
      <w:pPr>
        <w:pStyle w:val="TOC3"/>
        <w:tabs>
          <w:tab w:val="right" w:leader="dot" w:pos="9062"/>
        </w:tabs>
        <w:rPr>
          <w:del w:id="990" w:author="Christoph Kern" w:date="2016-05-05T14:30:00Z"/>
          <w:rFonts w:asciiTheme="minorHAnsi" w:eastAsiaTheme="minorEastAsia" w:hAnsiTheme="minorHAnsi" w:cstheme="minorBidi"/>
          <w:i w:val="0"/>
          <w:iCs w:val="0"/>
          <w:noProof/>
          <w:sz w:val="22"/>
          <w:szCs w:val="22"/>
          <w:lang w:val="en-US"/>
        </w:rPr>
      </w:pPr>
      <w:del w:id="991" w:author="Christoph Kern" w:date="2016-05-05T14:30:00Z">
        <w:r w:rsidRPr="00E30787" w:rsidDel="00EF7115">
          <w:rPr>
            <w:rPrChange w:id="992" w:author="Santiago Arellano" w:date="2016-03-31T14:38:00Z">
              <w:rPr>
                <w:rStyle w:val="Hyperlink"/>
                <w:i w:val="0"/>
                <w:iCs w:val="0"/>
                <w:noProof/>
              </w:rPr>
            </w:rPrChange>
          </w:rPr>
          <w:delText>5.4.2 Merging pak-files</w:delText>
        </w:r>
        <w:r w:rsidDel="00EF7115">
          <w:rPr>
            <w:noProof/>
            <w:webHidden/>
          </w:rPr>
          <w:tab/>
          <w:delText>66</w:delText>
        </w:r>
      </w:del>
    </w:p>
    <w:p w:rsidR="002F3D3B" w:rsidDel="00EF7115" w:rsidRDefault="002F3D3B">
      <w:pPr>
        <w:pStyle w:val="TOC1"/>
        <w:tabs>
          <w:tab w:val="right" w:leader="dot" w:pos="9062"/>
        </w:tabs>
        <w:rPr>
          <w:del w:id="993" w:author="Christoph Kern" w:date="2016-05-05T14:30:00Z"/>
          <w:rFonts w:asciiTheme="minorHAnsi" w:eastAsiaTheme="minorEastAsia" w:hAnsiTheme="minorHAnsi" w:cstheme="minorBidi"/>
          <w:b w:val="0"/>
          <w:bCs w:val="0"/>
          <w:caps w:val="0"/>
          <w:noProof/>
          <w:sz w:val="22"/>
          <w:szCs w:val="22"/>
          <w:lang w:val="en-US"/>
        </w:rPr>
      </w:pPr>
      <w:del w:id="994" w:author="Christoph Kern" w:date="2016-05-05T14:30:00Z">
        <w:r w:rsidRPr="00E30787" w:rsidDel="00EF7115">
          <w:rPr>
            <w:rPrChange w:id="995" w:author="Santiago Arellano" w:date="2016-03-31T14:38:00Z">
              <w:rPr>
                <w:rStyle w:val="Hyperlink"/>
                <w:b w:val="0"/>
                <w:bCs w:val="0"/>
                <w:caps w:val="0"/>
                <w:noProof/>
              </w:rPr>
            </w:rPrChange>
          </w:rPr>
          <w:delText>8 Upgrading and Troubleshooting the MOXA</w:delText>
        </w:r>
        <w:r w:rsidDel="00EF7115">
          <w:rPr>
            <w:noProof/>
            <w:webHidden/>
          </w:rPr>
          <w:tab/>
          <w:delText>68</w:delText>
        </w:r>
      </w:del>
    </w:p>
    <w:p w:rsidR="002F3D3B" w:rsidDel="00EF7115" w:rsidRDefault="002F3D3B">
      <w:pPr>
        <w:pStyle w:val="TOC2"/>
        <w:tabs>
          <w:tab w:val="right" w:leader="dot" w:pos="9062"/>
        </w:tabs>
        <w:rPr>
          <w:del w:id="996" w:author="Christoph Kern" w:date="2016-05-05T14:30:00Z"/>
          <w:rFonts w:asciiTheme="minorHAnsi" w:eastAsiaTheme="minorEastAsia" w:hAnsiTheme="minorHAnsi" w:cstheme="minorBidi"/>
          <w:smallCaps w:val="0"/>
          <w:noProof/>
          <w:sz w:val="22"/>
          <w:szCs w:val="22"/>
          <w:lang w:val="en-US"/>
        </w:rPr>
      </w:pPr>
      <w:del w:id="997" w:author="Christoph Kern" w:date="2016-05-05T14:30:00Z">
        <w:r w:rsidRPr="00E30787" w:rsidDel="00EF7115">
          <w:rPr>
            <w:rPrChange w:id="998" w:author="Santiago Arellano" w:date="2016-03-31T14:38:00Z">
              <w:rPr>
                <w:rStyle w:val="Hyperlink"/>
                <w:smallCaps w:val="0"/>
                <w:noProof/>
                <w:lang w:val="en-US"/>
              </w:rPr>
            </w:rPrChange>
          </w:rPr>
          <w:delText>8.1 Upgrading kongo</w:delText>
        </w:r>
        <w:r w:rsidDel="00EF7115">
          <w:rPr>
            <w:noProof/>
            <w:webHidden/>
          </w:rPr>
          <w:tab/>
          <w:delText>68</w:delText>
        </w:r>
      </w:del>
    </w:p>
    <w:p w:rsidR="002F3D3B" w:rsidDel="00EF7115" w:rsidRDefault="002F3D3B">
      <w:pPr>
        <w:pStyle w:val="TOC2"/>
        <w:tabs>
          <w:tab w:val="right" w:leader="dot" w:pos="9062"/>
        </w:tabs>
        <w:rPr>
          <w:del w:id="999" w:author="Christoph Kern" w:date="2016-05-05T14:30:00Z"/>
          <w:rFonts w:asciiTheme="minorHAnsi" w:eastAsiaTheme="minorEastAsia" w:hAnsiTheme="minorHAnsi" w:cstheme="minorBidi"/>
          <w:smallCaps w:val="0"/>
          <w:noProof/>
          <w:sz w:val="22"/>
          <w:szCs w:val="22"/>
          <w:lang w:val="en-US"/>
        </w:rPr>
      </w:pPr>
      <w:del w:id="1000" w:author="Christoph Kern" w:date="2016-05-05T14:30:00Z">
        <w:r w:rsidRPr="00E30787" w:rsidDel="00EF7115">
          <w:rPr>
            <w:rPrChange w:id="1001" w:author="Santiago Arellano" w:date="2016-03-31T14:38:00Z">
              <w:rPr>
                <w:rStyle w:val="Hyperlink"/>
                <w:smallCaps w:val="0"/>
                <w:noProof/>
              </w:rPr>
            </w:rPrChange>
          </w:rPr>
          <w:delText>8.2 Installation of NOVAC program (kongo) on a newly formatted MOXA computer.</w:delText>
        </w:r>
        <w:r w:rsidDel="00EF7115">
          <w:rPr>
            <w:noProof/>
            <w:webHidden/>
          </w:rPr>
          <w:tab/>
          <w:delText>68</w:delText>
        </w:r>
      </w:del>
    </w:p>
    <w:p w:rsidR="002F3D3B" w:rsidDel="00EF7115" w:rsidRDefault="002F3D3B">
      <w:pPr>
        <w:pStyle w:val="TOC2"/>
        <w:tabs>
          <w:tab w:val="right" w:leader="dot" w:pos="9062"/>
        </w:tabs>
        <w:rPr>
          <w:del w:id="1002" w:author="Christoph Kern" w:date="2016-05-05T14:30:00Z"/>
          <w:rFonts w:asciiTheme="minorHAnsi" w:eastAsiaTheme="minorEastAsia" w:hAnsiTheme="minorHAnsi" w:cstheme="minorBidi"/>
          <w:smallCaps w:val="0"/>
          <w:noProof/>
          <w:sz w:val="22"/>
          <w:szCs w:val="22"/>
          <w:lang w:val="en-US"/>
        </w:rPr>
      </w:pPr>
      <w:del w:id="1003" w:author="Christoph Kern" w:date="2016-05-05T14:30:00Z">
        <w:r w:rsidRPr="00E30787" w:rsidDel="00EF7115">
          <w:rPr>
            <w:rPrChange w:id="1004" w:author="Santiago Arellano" w:date="2016-03-31T14:38:00Z">
              <w:rPr>
                <w:rStyle w:val="Hyperlink"/>
                <w:smallCaps w:val="0"/>
                <w:noProof/>
              </w:rPr>
            </w:rPrChange>
          </w:rPr>
          <w:delText>8.3. Formatting the MOXA to the factory settings</w:delText>
        </w:r>
        <w:r w:rsidDel="00EF7115">
          <w:rPr>
            <w:noProof/>
            <w:webHidden/>
          </w:rPr>
          <w:tab/>
          <w:delText>70</w:delText>
        </w:r>
      </w:del>
    </w:p>
    <w:p w:rsidR="002F3D3B" w:rsidDel="00EF7115" w:rsidRDefault="002F3D3B">
      <w:pPr>
        <w:pStyle w:val="TOC1"/>
        <w:tabs>
          <w:tab w:val="right" w:leader="dot" w:pos="9062"/>
        </w:tabs>
        <w:rPr>
          <w:del w:id="1005" w:author="Christoph Kern" w:date="2016-05-05T14:30:00Z"/>
          <w:rFonts w:asciiTheme="minorHAnsi" w:eastAsiaTheme="minorEastAsia" w:hAnsiTheme="minorHAnsi" w:cstheme="minorBidi"/>
          <w:b w:val="0"/>
          <w:bCs w:val="0"/>
          <w:caps w:val="0"/>
          <w:noProof/>
          <w:sz w:val="22"/>
          <w:szCs w:val="22"/>
          <w:lang w:val="en-US"/>
        </w:rPr>
      </w:pPr>
      <w:del w:id="1006" w:author="Christoph Kern" w:date="2016-05-05T14:30:00Z">
        <w:r w:rsidRPr="00E30787" w:rsidDel="00EF7115">
          <w:rPr>
            <w:rPrChange w:id="1007" w:author="Santiago Arellano" w:date="2016-03-31T14:38:00Z">
              <w:rPr>
                <w:rStyle w:val="Hyperlink"/>
                <w:b w:val="0"/>
                <w:bCs w:val="0"/>
                <w:caps w:val="0"/>
                <w:noProof/>
              </w:rPr>
            </w:rPrChange>
          </w:rPr>
          <w:delText>Appendix A: Previous versions of the NOVAC instrument</w:delText>
        </w:r>
        <w:r w:rsidDel="00EF7115">
          <w:rPr>
            <w:noProof/>
            <w:webHidden/>
          </w:rPr>
          <w:tab/>
          <w:delText>72</w:delText>
        </w:r>
      </w:del>
    </w:p>
    <w:p w:rsidR="002F3D3B" w:rsidDel="00EF7115" w:rsidRDefault="002F3D3B">
      <w:pPr>
        <w:pStyle w:val="TOC2"/>
        <w:tabs>
          <w:tab w:val="right" w:leader="dot" w:pos="9062"/>
        </w:tabs>
        <w:rPr>
          <w:del w:id="1008" w:author="Christoph Kern" w:date="2016-05-05T14:30:00Z"/>
          <w:rFonts w:asciiTheme="minorHAnsi" w:eastAsiaTheme="minorEastAsia" w:hAnsiTheme="minorHAnsi" w:cstheme="minorBidi"/>
          <w:smallCaps w:val="0"/>
          <w:noProof/>
          <w:sz w:val="22"/>
          <w:szCs w:val="22"/>
          <w:lang w:val="en-US"/>
        </w:rPr>
      </w:pPr>
      <w:del w:id="1009" w:author="Christoph Kern" w:date="2016-05-05T14:30:00Z">
        <w:r w:rsidRPr="00E30787" w:rsidDel="00EF7115">
          <w:rPr>
            <w:rPrChange w:id="1010" w:author="Santiago Arellano" w:date="2016-03-31T14:38:00Z">
              <w:rPr>
                <w:rStyle w:val="Hyperlink"/>
                <w:smallCaps w:val="0"/>
                <w:noProof/>
              </w:rPr>
            </w:rPrChange>
          </w:rPr>
          <w:delText>Version 1 (Beck) electronics</w:delText>
        </w:r>
        <w:r w:rsidDel="00EF7115">
          <w:rPr>
            <w:noProof/>
            <w:webHidden/>
          </w:rPr>
          <w:tab/>
          <w:delText>72</w:delText>
        </w:r>
      </w:del>
    </w:p>
    <w:p w:rsidR="002F3D3B" w:rsidDel="00EF7115" w:rsidRDefault="002F3D3B">
      <w:pPr>
        <w:pStyle w:val="TOC3"/>
        <w:tabs>
          <w:tab w:val="right" w:leader="dot" w:pos="9062"/>
        </w:tabs>
        <w:rPr>
          <w:del w:id="1011" w:author="Christoph Kern" w:date="2016-05-05T14:30:00Z"/>
          <w:rFonts w:asciiTheme="minorHAnsi" w:eastAsiaTheme="minorEastAsia" w:hAnsiTheme="minorHAnsi" w:cstheme="minorBidi"/>
          <w:i w:val="0"/>
          <w:iCs w:val="0"/>
          <w:noProof/>
          <w:sz w:val="22"/>
          <w:szCs w:val="22"/>
          <w:lang w:val="en-US"/>
        </w:rPr>
      </w:pPr>
      <w:del w:id="1012" w:author="Christoph Kern" w:date="2016-05-05T14:30:00Z">
        <w:r w:rsidRPr="00E30787" w:rsidDel="00EF7115">
          <w:rPr>
            <w:rPrChange w:id="1013" w:author="Santiago Arellano" w:date="2016-03-31T14:38:00Z">
              <w:rPr>
                <w:rStyle w:val="Hyperlink"/>
                <w:i w:val="0"/>
                <w:iCs w:val="0"/>
                <w:noProof/>
              </w:rPr>
            </w:rPrChange>
          </w:rPr>
          <w:delText>Technical information</w:delText>
        </w:r>
        <w:r w:rsidDel="00EF7115">
          <w:rPr>
            <w:noProof/>
            <w:webHidden/>
          </w:rPr>
          <w:tab/>
          <w:delText>72</w:delText>
        </w:r>
      </w:del>
    </w:p>
    <w:p w:rsidR="002F3D3B" w:rsidDel="00EF7115" w:rsidRDefault="002F3D3B">
      <w:pPr>
        <w:pStyle w:val="TOC3"/>
        <w:tabs>
          <w:tab w:val="right" w:leader="dot" w:pos="9062"/>
        </w:tabs>
        <w:rPr>
          <w:del w:id="1014" w:author="Christoph Kern" w:date="2016-05-05T14:30:00Z"/>
          <w:rFonts w:asciiTheme="minorHAnsi" w:eastAsiaTheme="minorEastAsia" w:hAnsiTheme="minorHAnsi" w:cstheme="minorBidi"/>
          <w:i w:val="0"/>
          <w:iCs w:val="0"/>
          <w:noProof/>
          <w:sz w:val="22"/>
          <w:szCs w:val="22"/>
          <w:lang w:val="en-US"/>
        </w:rPr>
      </w:pPr>
      <w:del w:id="1015" w:author="Christoph Kern" w:date="2016-05-05T14:30:00Z">
        <w:r w:rsidRPr="00E30787" w:rsidDel="00EF7115">
          <w:rPr>
            <w:rPrChange w:id="1016" w:author="Santiago Arellano" w:date="2016-03-31T14:38:00Z">
              <w:rPr>
                <w:rStyle w:val="Hyperlink"/>
                <w:i w:val="0"/>
                <w:iCs w:val="0"/>
                <w:noProof/>
                <w:lang w:val="en-US"/>
              </w:rPr>
            </w:rPrChange>
          </w:rPr>
          <w:delText>File Structure on Remote PC Version 1 (Beck)</w:delText>
        </w:r>
        <w:r w:rsidDel="00EF7115">
          <w:rPr>
            <w:noProof/>
            <w:webHidden/>
          </w:rPr>
          <w:tab/>
          <w:delText>72</w:delText>
        </w:r>
      </w:del>
    </w:p>
    <w:p w:rsidR="002F3D3B" w:rsidDel="00EF7115" w:rsidRDefault="002F3D3B">
      <w:pPr>
        <w:pStyle w:val="TOC3"/>
        <w:tabs>
          <w:tab w:val="right" w:leader="dot" w:pos="9062"/>
        </w:tabs>
        <w:rPr>
          <w:del w:id="1017" w:author="Christoph Kern" w:date="2016-05-05T14:30:00Z"/>
          <w:rFonts w:asciiTheme="minorHAnsi" w:eastAsiaTheme="minorEastAsia" w:hAnsiTheme="minorHAnsi" w:cstheme="minorBidi"/>
          <w:i w:val="0"/>
          <w:iCs w:val="0"/>
          <w:noProof/>
          <w:sz w:val="22"/>
          <w:szCs w:val="22"/>
          <w:lang w:val="en-US"/>
        </w:rPr>
      </w:pPr>
      <w:del w:id="1018" w:author="Christoph Kern" w:date="2016-05-05T14:30:00Z">
        <w:r w:rsidRPr="00E30787" w:rsidDel="00EF7115">
          <w:rPr>
            <w:rPrChange w:id="1019" w:author="Santiago Arellano" w:date="2016-03-31T14:38:00Z">
              <w:rPr>
                <w:rStyle w:val="Hyperlink"/>
                <w:i w:val="0"/>
                <w:iCs w:val="0"/>
                <w:noProof/>
                <w:lang w:val="en-US"/>
              </w:rPr>
            </w:rPrChange>
          </w:rPr>
          <w:delText>Network configuration</w:delText>
        </w:r>
        <w:r w:rsidDel="00EF7115">
          <w:rPr>
            <w:noProof/>
            <w:webHidden/>
          </w:rPr>
          <w:tab/>
          <w:delText>74</w:delText>
        </w:r>
      </w:del>
    </w:p>
    <w:p w:rsidR="002F3D3B" w:rsidDel="00EF7115" w:rsidRDefault="002F3D3B">
      <w:pPr>
        <w:pStyle w:val="TOC3"/>
        <w:tabs>
          <w:tab w:val="right" w:leader="dot" w:pos="9062"/>
        </w:tabs>
        <w:rPr>
          <w:del w:id="1020" w:author="Christoph Kern" w:date="2016-05-05T14:30:00Z"/>
          <w:rFonts w:asciiTheme="minorHAnsi" w:eastAsiaTheme="minorEastAsia" w:hAnsiTheme="minorHAnsi" w:cstheme="minorBidi"/>
          <w:i w:val="0"/>
          <w:iCs w:val="0"/>
          <w:noProof/>
          <w:sz w:val="22"/>
          <w:szCs w:val="22"/>
          <w:lang w:val="en-US"/>
        </w:rPr>
      </w:pPr>
      <w:del w:id="1021" w:author="Christoph Kern" w:date="2016-05-05T14:30:00Z">
        <w:r w:rsidRPr="00E30787" w:rsidDel="00EF7115">
          <w:rPr>
            <w:rPrChange w:id="1022" w:author="Santiago Arellano" w:date="2016-03-31T14:38:00Z">
              <w:rPr>
                <w:rStyle w:val="Hyperlink"/>
                <w:i w:val="0"/>
                <w:iCs w:val="0"/>
                <w:noProof/>
              </w:rPr>
            </w:rPrChange>
          </w:rPr>
          <w:delText>Using HyperTerminal to Diagnose Beck Remote PC</w:delText>
        </w:r>
        <w:r w:rsidDel="00EF7115">
          <w:rPr>
            <w:noProof/>
            <w:webHidden/>
          </w:rPr>
          <w:tab/>
          <w:delText>75</w:delText>
        </w:r>
      </w:del>
    </w:p>
    <w:p w:rsidR="002F3D3B" w:rsidDel="00EF7115" w:rsidRDefault="002F3D3B">
      <w:pPr>
        <w:pStyle w:val="TOC3"/>
        <w:tabs>
          <w:tab w:val="right" w:leader="dot" w:pos="9062"/>
        </w:tabs>
        <w:rPr>
          <w:del w:id="1023" w:author="Christoph Kern" w:date="2016-05-05T14:30:00Z"/>
          <w:rFonts w:asciiTheme="minorHAnsi" w:eastAsiaTheme="minorEastAsia" w:hAnsiTheme="minorHAnsi" w:cstheme="minorBidi"/>
          <w:i w:val="0"/>
          <w:iCs w:val="0"/>
          <w:noProof/>
          <w:sz w:val="22"/>
          <w:szCs w:val="22"/>
          <w:lang w:val="en-US"/>
        </w:rPr>
      </w:pPr>
      <w:del w:id="1024" w:author="Christoph Kern" w:date="2016-05-05T14:30:00Z">
        <w:r w:rsidRPr="00E30787" w:rsidDel="00EF7115">
          <w:rPr>
            <w:rPrChange w:id="1025" w:author="Santiago Arellano" w:date="2016-03-31T14:38:00Z">
              <w:rPr>
                <w:rStyle w:val="Hyperlink"/>
                <w:i w:val="0"/>
                <w:iCs w:val="0"/>
                <w:noProof/>
              </w:rPr>
            </w:rPrChange>
          </w:rPr>
          <w:delText>Use of the File Transfer Dialog in the NOVAC software (only for Beck PC instruments (version 1))</w:delText>
        </w:r>
        <w:r w:rsidDel="00EF7115">
          <w:rPr>
            <w:noProof/>
            <w:webHidden/>
          </w:rPr>
          <w:tab/>
          <w:delText>78</w:delText>
        </w:r>
      </w:del>
    </w:p>
    <w:p w:rsidR="002F3D3B" w:rsidDel="00EF7115" w:rsidRDefault="002F3D3B">
      <w:pPr>
        <w:pStyle w:val="TOC2"/>
        <w:tabs>
          <w:tab w:val="right" w:leader="dot" w:pos="9062"/>
        </w:tabs>
        <w:rPr>
          <w:del w:id="1026" w:author="Christoph Kern" w:date="2016-05-05T14:30:00Z"/>
          <w:rFonts w:asciiTheme="minorHAnsi" w:eastAsiaTheme="minorEastAsia" w:hAnsiTheme="minorHAnsi" w:cstheme="minorBidi"/>
          <w:smallCaps w:val="0"/>
          <w:noProof/>
          <w:sz w:val="22"/>
          <w:szCs w:val="22"/>
          <w:lang w:val="en-US"/>
        </w:rPr>
      </w:pPr>
      <w:del w:id="1027" w:author="Christoph Kern" w:date="2016-05-05T14:30:00Z">
        <w:r w:rsidRPr="00E30787" w:rsidDel="00EF7115">
          <w:rPr>
            <w:rPrChange w:id="1028" w:author="Santiago Arellano" w:date="2016-03-31T14:38:00Z">
              <w:rPr>
                <w:rStyle w:val="Hyperlink"/>
                <w:smallCaps w:val="0"/>
                <w:noProof/>
              </w:rPr>
            </w:rPrChange>
          </w:rPr>
          <w:delText>Version 2 (Axis) electronics</w:delText>
        </w:r>
        <w:r w:rsidDel="00EF7115">
          <w:rPr>
            <w:noProof/>
            <w:webHidden/>
          </w:rPr>
          <w:tab/>
          <w:delText>82</w:delText>
        </w:r>
      </w:del>
    </w:p>
    <w:p w:rsidR="002F3D3B" w:rsidDel="00EF7115" w:rsidRDefault="002F3D3B">
      <w:pPr>
        <w:pStyle w:val="TOC3"/>
        <w:tabs>
          <w:tab w:val="right" w:leader="dot" w:pos="9062"/>
        </w:tabs>
        <w:rPr>
          <w:del w:id="1029" w:author="Christoph Kern" w:date="2016-05-05T14:30:00Z"/>
          <w:rFonts w:asciiTheme="minorHAnsi" w:eastAsiaTheme="minorEastAsia" w:hAnsiTheme="minorHAnsi" w:cstheme="minorBidi"/>
          <w:i w:val="0"/>
          <w:iCs w:val="0"/>
          <w:noProof/>
          <w:sz w:val="22"/>
          <w:szCs w:val="22"/>
          <w:lang w:val="en-US"/>
        </w:rPr>
      </w:pPr>
      <w:del w:id="1030" w:author="Christoph Kern" w:date="2016-05-05T14:30:00Z">
        <w:r w:rsidRPr="00E30787" w:rsidDel="00EF7115">
          <w:rPr>
            <w:rPrChange w:id="1031" w:author="Santiago Arellano" w:date="2016-03-31T14:38:00Z">
              <w:rPr>
                <w:rStyle w:val="Hyperlink"/>
                <w:i w:val="0"/>
                <w:iCs w:val="0"/>
                <w:noProof/>
              </w:rPr>
            </w:rPrChange>
          </w:rPr>
          <w:delText>Technical information</w:delText>
        </w:r>
        <w:r w:rsidDel="00EF7115">
          <w:rPr>
            <w:noProof/>
            <w:webHidden/>
          </w:rPr>
          <w:tab/>
          <w:delText>82</w:delText>
        </w:r>
      </w:del>
    </w:p>
    <w:p w:rsidR="002F3D3B" w:rsidDel="00EF7115" w:rsidRDefault="002F3D3B">
      <w:pPr>
        <w:pStyle w:val="TOC3"/>
        <w:tabs>
          <w:tab w:val="right" w:leader="dot" w:pos="9062"/>
        </w:tabs>
        <w:rPr>
          <w:del w:id="1032" w:author="Christoph Kern" w:date="2016-05-05T14:30:00Z"/>
          <w:rFonts w:asciiTheme="minorHAnsi" w:eastAsiaTheme="minorEastAsia" w:hAnsiTheme="minorHAnsi" w:cstheme="minorBidi"/>
          <w:i w:val="0"/>
          <w:iCs w:val="0"/>
          <w:noProof/>
          <w:sz w:val="22"/>
          <w:szCs w:val="22"/>
          <w:lang w:val="en-US"/>
        </w:rPr>
      </w:pPr>
      <w:del w:id="1033" w:author="Christoph Kern" w:date="2016-05-05T14:30:00Z">
        <w:r w:rsidRPr="00E30787" w:rsidDel="00EF7115">
          <w:rPr>
            <w:rPrChange w:id="1034" w:author="Santiago Arellano" w:date="2016-03-31T14:38:00Z">
              <w:rPr>
                <w:rStyle w:val="Hyperlink"/>
                <w:i w:val="0"/>
                <w:iCs w:val="0"/>
                <w:noProof/>
                <w:lang w:val="en-US"/>
              </w:rPr>
            </w:rPrChange>
          </w:rPr>
          <w:delText>File Structure on Remote PC Version 2 (Axis)</w:delText>
        </w:r>
        <w:r w:rsidDel="00EF7115">
          <w:rPr>
            <w:noProof/>
            <w:webHidden/>
          </w:rPr>
          <w:tab/>
          <w:delText>82</w:delText>
        </w:r>
      </w:del>
    </w:p>
    <w:p w:rsidR="002F3D3B" w:rsidDel="00EF7115" w:rsidRDefault="002F3D3B">
      <w:pPr>
        <w:pStyle w:val="TOC3"/>
        <w:tabs>
          <w:tab w:val="right" w:leader="dot" w:pos="9062"/>
        </w:tabs>
        <w:rPr>
          <w:del w:id="1035" w:author="Christoph Kern" w:date="2016-05-05T14:30:00Z"/>
          <w:rFonts w:asciiTheme="minorHAnsi" w:eastAsiaTheme="minorEastAsia" w:hAnsiTheme="minorHAnsi" w:cstheme="minorBidi"/>
          <w:i w:val="0"/>
          <w:iCs w:val="0"/>
          <w:noProof/>
          <w:sz w:val="22"/>
          <w:szCs w:val="22"/>
          <w:lang w:val="en-US"/>
        </w:rPr>
      </w:pPr>
      <w:del w:id="1036" w:author="Christoph Kern" w:date="2016-05-05T14:30:00Z">
        <w:r w:rsidRPr="00E30787" w:rsidDel="00EF7115">
          <w:rPr>
            <w:rPrChange w:id="1037" w:author="Santiago Arellano" w:date="2016-03-31T14:38:00Z">
              <w:rPr>
                <w:rStyle w:val="Hyperlink"/>
                <w:i w:val="0"/>
                <w:iCs w:val="0"/>
                <w:noProof/>
              </w:rPr>
            </w:rPrChange>
          </w:rPr>
          <w:delText>Using HyperTerminal to Diagnose Axis Remote PC (version 2)</w:delText>
        </w:r>
        <w:r w:rsidDel="00EF7115">
          <w:rPr>
            <w:noProof/>
            <w:webHidden/>
          </w:rPr>
          <w:tab/>
          <w:delText>84</w:delText>
        </w:r>
      </w:del>
    </w:p>
    <w:p w:rsidR="002F3D3B" w:rsidDel="00EF7115" w:rsidRDefault="002F3D3B">
      <w:pPr>
        <w:pStyle w:val="TOC1"/>
        <w:tabs>
          <w:tab w:val="right" w:leader="dot" w:pos="9062"/>
        </w:tabs>
        <w:rPr>
          <w:del w:id="1038" w:author="Christoph Kern" w:date="2016-05-05T14:30:00Z"/>
          <w:rFonts w:asciiTheme="minorHAnsi" w:eastAsiaTheme="minorEastAsia" w:hAnsiTheme="minorHAnsi" w:cstheme="minorBidi"/>
          <w:b w:val="0"/>
          <w:bCs w:val="0"/>
          <w:caps w:val="0"/>
          <w:noProof/>
          <w:sz w:val="22"/>
          <w:szCs w:val="22"/>
          <w:lang w:val="en-US"/>
        </w:rPr>
      </w:pPr>
      <w:del w:id="1039" w:author="Christoph Kern" w:date="2016-05-05T14:30:00Z">
        <w:r w:rsidRPr="00E30787" w:rsidDel="00EF7115">
          <w:rPr>
            <w:rPrChange w:id="1040" w:author="Santiago Arellano" w:date="2016-03-31T14:38:00Z">
              <w:rPr>
                <w:rStyle w:val="Hyperlink"/>
                <w:b w:val="0"/>
                <w:bCs w:val="0"/>
                <w:caps w:val="0"/>
                <w:noProof/>
              </w:rPr>
            </w:rPrChange>
          </w:rPr>
          <w:delText>Appendix B: Special Measurement Modes</w:delText>
        </w:r>
        <w:r w:rsidDel="00EF7115">
          <w:rPr>
            <w:noProof/>
            <w:webHidden/>
          </w:rPr>
          <w:tab/>
          <w:delText>86</w:delText>
        </w:r>
      </w:del>
    </w:p>
    <w:p w:rsidR="002F3D3B" w:rsidDel="00EF7115" w:rsidRDefault="002F3D3B">
      <w:pPr>
        <w:pStyle w:val="TOC1"/>
        <w:tabs>
          <w:tab w:val="right" w:leader="dot" w:pos="9062"/>
        </w:tabs>
        <w:rPr>
          <w:del w:id="1041" w:author="Christoph Kern" w:date="2016-05-05T14:30:00Z"/>
          <w:rFonts w:asciiTheme="minorHAnsi" w:eastAsiaTheme="minorEastAsia" w:hAnsiTheme="minorHAnsi" w:cstheme="minorBidi"/>
          <w:b w:val="0"/>
          <w:bCs w:val="0"/>
          <w:caps w:val="0"/>
          <w:noProof/>
          <w:sz w:val="22"/>
          <w:szCs w:val="22"/>
          <w:lang w:val="en-US"/>
        </w:rPr>
      </w:pPr>
      <w:del w:id="1042" w:author="Christoph Kern" w:date="2016-05-05T14:30:00Z">
        <w:r w:rsidRPr="00E30787" w:rsidDel="00EF7115">
          <w:rPr>
            <w:rPrChange w:id="1043" w:author="Santiago Arellano" w:date="2016-03-31T14:38:00Z">
              <w:rPr>
                <w:rStyle w:val="Hyperlink"/>
                <w:b w:val="0"/>
                <w:bCs w:val="0"/>
                <w:caps w:val="0"/>
                <w:noProof/>
              </w:rPr>
            </w:rPrChange>
          </w:rPr>
          <w:delText>Appendix C: Configuring Point-to-Multipoint FreeWave Radio modems</w:delText>
        </w:r>
        <w:r w:rsidDel="00EF7115">
          <w:rPr>
            <w:noProof/>
            <w:webHidden/>
          </w:rPr>
          <w:tab/>
          <w:delText>87</w:delText>
        </w:r>
      </w:del>
    </w:p>
    <w:p w:rsidR="002F3D3B" w:rsidDel="00EF7115" w:rsidRDefault="002F3D3B">
      <w:pPr>
        <w:pStyle w:val="TOC2"/>
        <w:tabs>
          <w:tab w:val="right" w:leader="dot" w:pos="9062"/>
        </w:tabs>
        <w:rPr>
          <w:del w:id="1044" w:author="Christoph Kern" w:date="2016-05-05T14:30:00Z"/>
          <w:rFonts w:asciiTheme="minorHAnsi" w:eastAsiaTheme="minorEastAsia" w:hAnsiTheme="minorHAnsi" w:cstheme="minorBidi"/>
          <w:smallCaps w:val="0"/>
          <w:noProof/>
          <w:sz w:val="22"/>
          <w:szCs w:val="22"/>
          <w:lang w:val="en-US"/>
        </w:rPr>
      </w:pPr>
      <w:del w:id="1045" w:author="Christoph Kern" w:date="2016-05-05T14:30:00Z">
        <w:r w:rsidRPr="00E30787" w:rsidDel="00EF7115">
          <w:rPr>
            <w:rPrChange w:id="1046" w:author="Santiago Arellano" w:date="2016-03-31T14:38:00Z">
              <w:rPr>
                <w:rStyle w:val="Hyperlink"/>
                <w:smallCaps w:val="0"/>
                <w:noProof/>
                <w:lang w:val="en-US"/>
              </w:rPr>
            </w:rPrChange>
          </w:rPr>
          <w:delText>1. Configuration of Master to Multiple Slaves through Repeater</w:delText>
        </w:r>
        <w:r w:rsidDel="00EF7115">
          <w:rPr>
            <w:noProof/>
            <w:webHidden/>
          </w:rPr>
          <w:tab/>
          <w:delText>87</w:delText>
        </w:r>
      </w:del>
    </w:p>
    <w:p w:rsidR="002F3D3B" w:rsidDel="00EF7115" w:rsidRDefault="002F3D3B">
      <w:pPr>
        <w:pStyle w:val="TOC2"/>
        <w:tabs>
          <w:tab w:val="right" w:leader="dot" w:pos="9062"/>
        </w:tabs>
        <w:rPr>
          <w:del w:id="1047" w:author="Christoph Kern" w:date="2016-05-05T14:30:00Z"/>
          <w:rFonts w:asciiTheme="minorHAnsi" w:eastAsiaTheme="minorEastAsia" w:hAnsiTheme="minorHAnsi" w:cstheme="minorBidi"/>
          <w:smallCaps w:val="0"/>
          <w:noProof/>
          <w:sz w:val="22"/>
          <w:szCs w:val="22"/>
          <w:lang w:val="en-US"/>
        </w:rPr>
      </w:pPr>
      <w:del w:id="1048" w:author="Christoph Kern" w:date="2016-05-05T14:30:00Z">
        <w:r w:rsidRPr="00E30787" w:rsidDel="00EF7115">
          <w:rPr>
            <w:rPrChange w:id="1049" w:author="Santiago Arellano" w:date="2016-03-31T14:38:00Z">
              <w:rPr>
                <w:rStyle w:val="Hyperlink"/>
                <w:smallCaps w:val="0"/>
                <w:noProof/>
                <w:lang w:val="en-US"/>
              </w:rPr>
            </w:rPrChange>
          </w:rPr>
          <w:delText>2. Configuration of Master to Multiple Slaves without Repeater</w:delText>
        </w:r>
        <w:r w:rsidDel="00EF7115">
          <w:rPr>
            <w:noProof/>
            <w:webHidden/>
          </w:rPr>
          <w:tab/>
          <w:delText>92</w:delText>
        </w:r>
      </w:del>
    </w:p>
    <w:p w:rsidR="002F3D3B" w:rsidDel="00EF7115" w:rsidRDefault="002F3D3B">
      <w:pPr>
        <w:pStyle w:val="TOC2"/>
        <w:tabs>
          <w:tab w:val="right" w:leader="dot" w:pos="9062"/>
        </w:tabs>
        <w:rPr>
          <w:del w:id="1050" w:author="Christoph Kern" w:date="2016-05-05T14:30:00Z"/>
          <w:rFonts w:asciiTheme="minorHAnsi" w:eastAsiaTheme="minorEastAsia" w:hAnsiTheme="minorHAnsi" w:cstheme="minorBidi"/>
          <w:smallCaps w:val="0"/>
          <w:noProof/>
          <w:sz w:val="22"/>
          <w:szCs w:val="22"/>
          <w:lang w:val="en-US"/>
        </w:rPr>
      </w:pPr>
      <w:del w:id="1051" w:author="Christoph Kern" w:date="2016-05-05T14:30:00Z">
        <w:r w:rsidRPr="00E30787" w:rsidDel="00EF7115">
          <w:rPr>
            <w:rPrChange w:id="1052" w:author="Santiago Arellano" w:date="2016-03-31T14:38:00Z">
              <w:rPr>
                <w:rStyle w:val="Hyperlink"/>
                <w:smallCaps w:val="0"/>
                <w:noProof/>
                <w:lang w:val="en-US"/>
              </w:rPr>
            </w:rPrChange>
          </w:rPr>
          <w:delText>3. Test Connection</w:delText>
        </w:r>
        <w:r w:rsidDel="00EF7115">
          <w:rPr>
            <w:noProof/>
            <w:webHidden/>
          </w:rPr>
          <w:tab/>
          <w:delText>93</w:delText>
        </w:r>
      </w:del>
    </w:p>
    <w:p w:rsidR="00F57C21" w:rsidRPr="00F57C21" w:rsidRDefault="00F57C21" w:rsidP="00F57C21">
      <w:r>
        <w:fldChar w:fldCharType="end"/>
      </w:r>
    </w:p>
    <w:p w:rsidR="00B53324" w:rsidRDefault="005D0464" w:rsidP="00B00EB9">
      <w:pPr>
        <w:spacing w:line="280" w:lineRule="atLeast"/>
        <w:jc w:val="both"/>
      </w:pPr>
      <w:r>
        <w:rPr>
          <w:noProof/>
          <w:sz w:val="22"/>
          <w:szCs w:val="22"/>
        </w:rPr>
        <w:br w:type="page"/>
      </w:r>
    </w:p>
    <w:p w:rsidR="00B53324" w:rsidRDefault="00B53324" w:rsidP="00D51F65">
      <w:pPr>
        <w:pStyle w:val="Heading1"/>
      </w:pPr>
      <w:bookmarkStart w:id="1053" w:name="_Toc90379063"/>
      <w:bookmarkStart w:id="1054" w:name="_Toc90379092"/>
      <w:bookmarkStart w:id="1055" w:name="_Toc133916045"/>
      <w:bookmarkStart w:id="1056" w:name="_Toc133916116"/>
      <w:bookmarkStart w:id="1057" w:name="_Toc133916143"/>
      <w:bookmarkStart w:id="1058" w:name="_Toc133916247"/>
      <w:bookmarkStart w:id="1059" w:name="_Toc133916277"/>
      <w:bookmarkStart w:id="1060" w:name="_Toc141088595"/>
      <w:bookmarkStart w:id="1061" w:name="_Toc141090429"/>
      <w:bookmarkStart w:id="1062" w:name="_Toc141090471"/>
      <w:bookmarkStart w:id="1063" w:name="_Toc141090907"/>
      <w:bookmarkStart w:id="1064" w:name="_Toc141091171"/>
      <w:bookmarkStart w:id="1065" w:name="_Toc164068216"/>
      <w:bookmarkStart w:id="1066" w:name="_Toc450221981"/>
      <w:r>
        <w:lastRenderedPageBreak/>
        <w:t>1 O</w:t>
      </w:r>
      <w:bookmarkEnd w:id="1053"/>
      <w:bookmarkEnd w:id="1054"/>
      <w:bookmarkEnd w:id="1055"/>
      <w:bookmarkEnd w:id="1056"/>
      <w:bookmarkEnd w:id="1057"/>
      <w:bookmarkEnd w:id="1058"/>
      <w:bookmarkEnd w:id="1059"/>
      <w:bookmarkEnd w:id="1060"/>
      <w:bookmarkEnd w:id="1061"/>
      <w:bookmarkEnd w:id="1062"/>
      <w:bookmarkEnd w:id="1063"/>
      <w:r w:rsidR="0019325F">
        <w:t>verview</w:t>
      </w:r>
      <w:bookmarkEnd w:id="1064"/>
      <w:bookmarkEnd w:id="1065"/>
      <w:bookmarkEnd w:id="1066"/>
    </w:p>
    <w:p w:rsidR="00B53324" w:rsidRDefault="00B53324" w:rsidP="00B00EB9">
      <w:pPr>
        <w:spacing w:line="280" w:lineRule="atLeast"/>
        <w:jc w:val="both"/>
      </w:pPr>
    </w:p>
    <w:p w:rsidR="00B53324" w:rsidRDefault="00B53324" w:rsidP="00B00EB9">
      <w:pPr>
        <w:spacing w:line="280" w:lineRule="atLeast"/>
        <w:jc w:val="both"/>
      </w:pPr>
      <w:r>
        <w:t xml:space="preserve">This </w:t>
      </w:r>
      <w:r w:rsidR="002F3D3B">
        <w:t xml:space="preserve">manual </w:t>
      </w:r>
      <w:del w:id="1067" w:author="Santiago Arellano" w:date="2016-03-30T12:47:00Z">
        <w:r w:rsidR="002F3D3B" w:rsidDel="00E91E9C">
          <w:delText xml:space="preserve">described </w:delText>
        </w:r>
      </w:del>
      <w:ins w:id="1068" w:author="Santiago Arellano" w:date="2016-03-30T12:47:00Z">
        <w:r w:rsidR="00E91E9C">
          <w:t xml:space="preserve">describes </w:t>
        </w:r>
      </w:ins>
      <w:r>
        <w:t xml:space="preserve">the </w:t>
      </w:r>
      <w:r w:rsidR="00120A4B">
        <w:t>NOVAC Scanning DOAS system</w:t>
      </w:r>
      <w:r w:rsidR="00D22113">
        <w:t xml:space="preserve"> (Scanning Dual-beam miniature Differential Optical Absorption Spectro</w:t>
      </w:r>
      <w:r w:rsidR="00C2313D">
        <w:t>scopy</w:t>
      </w:r>
      <w:r w:rsidR="00D22113">
        <w:t xml:space="preserve"> system).</w:t>
      </w:r>
      <w:r w:rsidR="00424E6C">
        <w:t xml:space="preserve"> </w:t>
      </w:r>
      <w:r w:rsidR="00D22113">
        <w:t xml:space="preserve">The system </w:t>
      </w:r>
      <w:r w:rsidR="000C6E41">
        <w:t>is designed to measure</w:t>
      </w:r>
      <w:r w:rsidR="00D22113">
        <w:t xml:space="preserve"> volcanic gas emissions by UV absorption spectroscopy</w:t>
      </w:r>
      <w:r w:rsidR="00580A57">
        <w:t>.</w:t>
      </w:r>
      <w:r>
        <w:t xml:space="preserve"> </w:t>
      </w:r>
      <w:del w:id="1069" w:author="Santiago Arellano" w:date="2016-03-30T12:47:00Z">
        <w:r w:rsidR="00424E6C" w:rsidDel="00E91E9C">
          <w:delText xml:space="preserve">The </w:delText>
        </w:r>
        <w:r w:rsidR="006269CC" w:rsidDel="00E91E9C">
          <w:delText>instrument</w:delText>
        </w:r>
      </w:del>
      <w:ins w:id="1070" w:author="Santiago Arellano" w:date="2016-03-30T12:47:00Z">
        <w:r w:rsidR="00E91E9C">
          <w:t>It</w:t>
        </w:r>
      </w:ins>
      <w:r w:rsidR="006269CC">
        <w:t xml:space="preserve"> is composed of </w:t>
      </w:r>
      <w:r w:rsidR="002F3D3B">
        <w:t>a</w:t>
      </w:r>
      <w:r w:rsidR="006269CC">
        <w:t xml:space="preserve"> miniaturized </w:t>
      </w:r>
      <w:r>
        <w:t xml:space="preserve">spectrometer </w:t>
      </w:r>
      <w:r w:rsidR="006269CC">
        <w:t>(Ocean Optics Inc.)</w:t>
      </w:r>
      <w:r>
        <w:t xml:space="preserve">, </w:t>
      </w:r>
      <w:ins w:id="1071" w:author="Santiago Arellano" w:date="2016-03-30T12:47:00Z">
        <w:r w:rsidR="00E91E9C">
          <w:t xml:space="preserve">an </w:t>
        </w:r>
      </w:ins>
      <w:r w:rsidR="00860FB1">
        <w:t xml:space="preserve">embedded PC, </w:t>
      </w:r>
      <w:r w:rsidR="00E51DE6">
        <w:t>a</w:t>
      </w:r>
      <w:r w:rsidR="00AE76F9">
        <w:t>n optical</w:t>
      </w:r>
      <w:r w:rsidR="00E51DE6">
        <w:t xml:space="preserve"> fibre, </w:t>
      </w:r>
      <w:r>
        <w:t>a telescope</w:t>
      </w:r>
      <w:ins w:id="1072" w:author="Santiago Arellano" w:date="2016-03-30T12:48:00Z">
        <w:r w:rsidR="00E91E9C">
          <w:t>,</w:t>
        </w:r>
      </w:ins>
      <w:r w:rsidR="00AE76F9">
        <w:t xml:space="preserve"> and a GPS-receiver</w:t>
      </w:r>
      <w:r>
        <w:t>.</w:t>
      </w:r>
      <w:r w:rsidR="00E21A71">
        <w:t xml:space="preserve"> </w:t>
      </w:r>
    </w:p>
    <w:p w:rsidR="00B53324" w:rsidRDefault="00B53324" w:rsidP="00B00EB9">
      <w:pPr>
        <w:spacing w:line="280" w:lineRule="atLeast"/>
        <w:jc w:val="both"/>
      </w:pPr>
    </w:p>
    <w:p w:rsidR="00B53324" w:rsidRDefault="00E91E9C" w:rsidP="0049784B">
      <w:pPr>
        <w:numPr>
          <w:ilvl w:val="0"/>
          <w:numId w:val="4"/>
        </w:numPr>
        <w:tabs>
          <w:tab w:val="clear" w:pos="720"/>
          <w:tab w:val="num" w:pos="-720"/>
        </w:tabs>
        <w:spacing w:line="280" w:lineRule="atLeast"/>
        <w:jc w:val="both"/>
      </w:pPr>
      <w:ins w:id="1073" w:author="Santiago Arellano" w:date="2016-03-30T12:49:00Z">
        <w:r>
          <w:t xml:space="preserve">The </w:t>
        </w:r>
      </w:ins>
      <w:del w:id="1074" w:author="Santiago Arellano" w:date="2016-03-30T12:49:00Z">
        <w:r w:rsidR="00B53324" w:rsidDel="00E91E9C">
          <w:delText>O</w:delText>
        </w:r>
      </w:del>
      <w:ins w:id="1075" w:author="Santiago Arellano" w:date="2016-03-30T12:49:00Z">
        <w:r>
          <w:t>o</w:t>
        </w:r>
      </w:ins>
      <w:r w:rsidR="00B53324">
        <w:t>ptic</w:t>
      </w:r>
      <w:ins w:id="1076" w:author="Santiago Arellano" w:date="2016-03-30T12:49:00Z">
        <w:r>
          <w:t>al</w:t>
        </w:r>
      </w:ins>
      <w:r w:rsidR="00B53324">
        <w:t xml:space="preserve"> </w:t>
      </w:r>
      <w:ins w:id="1077" w:author="Santiago Arellano" w:date="2016-03-30T12:49:00Z">
        <w:r>
          <w:t>s</w:t>
        </w:r>
      </w:ins>
      <w:del w:id="1078" w:author="Santiago Arellano" w:date="2016-03-30T12:49:00Z">
        <w:r w:rsidR="00B53324" w:rsidDel="00E91E9C">
          <w:delText>S</w:delText>
        </w:r>
      </w:del>
      <w:r w:rsidR="00B53324">
        <w:t xml:space="preserve">pectrometer detects ultraviolet light and converts it to digital </w:t>
      </w:r>
      <w:del w:id="1079" w:author="Santiago Arellano" w:date="2016-03-30T12:49:00Z">
        <w:r w:rsidR="00B53324" w:rsidDel="00E91E9C">
          <w:delText>signals</w:delText>
        </w:r>
      </w:del>
      <w:ins w:id="1080" w:author="Santiago Arellano" w:date="2016-03-30T12:49:00Z">
        <w:r>
          <w:t>numbers</w:t>
        </w:r>
      </w:ins>
      <w:r w:rsidR="00B53324">
        <w:t>. The</w:t>
      </w:r>
      <w:ins w:id="1081" w:author="Santiago Arellano" w:date="2016-03-30T12:49:00Z">
        <w:r>
          <w:t>se</w:t>
        </w:r>
      </w:ins>
      <w:r w:rsidR="00B53324">
        <w:t xml:space="preserve"> </w:t>
      </w:r>
      <w:del w:id="1082" w:author="Santiago Arellano" w:date="2016-03-30T12:49:00Z">
        <w:r w:rsidR="00B53324" w:rsidDel="00E91E9C">
          <w:delText xml:space="preserve">signals </w:delText>
        </w:r>
      </w:del>
      <w:ins w:id="1083" w:author="Santiago Arellano" w:date="2016-03-30T12:49:00Z">
        <w:r>
          <w:t xml:space="preserve">numbers </w:t>
        </w:r>
      </w:ins>
      <w:r w:rsidR="00B53324">
        <w:t xml:space="preserve">are the spectra for later gas evaluation. </w:t>
      </w:r>
    </w:p>
    <w:p w:rsidR="00B53324" w:rsidRDefault="00B53324" w:rsidP="0049784B">
      <w:pPr>
        <w:numPr>
          <w:ilvl w:val="0"/>
          <w:numId w:val="4"/>
        </w:numPr>
        <w:tabs>
          <w:tab w:val="clear" w:pos="720"/>
          <w:tab w:val="num" w:pos="0"/>
        </w:tabs>
        <w:spacing w:line="280" w:lineRule="atLeast"/>
        <w:jc w:val="both"/>
      </w:pPr>
      <w:r>
        <w:t>The telescope collects the ultraviolet light scattered from aerosols and molecules in the atmosphere. Controlled by the motor, it is able to turn in 360 degree.</w:t>
      </w:r>
    </w:p>
    <w:p w:rsidR="00B53324" w:rsidRDefault="00B53324" w:rsidP="0049784B">
      <w:pPr>
        <w:numPr>
          <w:ilvl w:val="0"/>
          <w:numId w:val="4"/>
        </w:numPr>
        <w:tabs>
          <w:tab w:val="clear" w:pos="720"/>
          <w:tab w:val="num" w:pos="0"/>
        </w:tabs>
        <w:spacing w:line="280" w:lineRule="atLeast"/>
        <w:jc w:val="both"/>
      </w:pPr>
      <w:r>
        <w:t xml:space="preserve">The optical </w:t>
      </w:r>
      <w:r w:rsidR="006269CC">
        <w:t>fibre</w:t>
      </w:r>
      <w:r>
        <w:t xml:space="preserve"> transfers light from the telescope to the spectrometer.</w:t>
      </w:r>
    </w:p>
    <w:p w:rsidR="00B53324" w:rsidRDefault="00B53324" w:rsidP="0049784B">
      <w:pPr>
        <w:numPr>
          <w:ilvl w:val="0"/>
          <w:numId w:val="4"/>
        </w:numPr>
        <w:tabs>
          <w:tab w:val="clear" w:pos="720"/>
          <w:tab w:val="num" w:pos="0"/>
        </w:tabs>
        <w:spacing w:line="280" w:lineRule="atLeast"/>
        <w:jc w:val="both"/>
      </w:pPr>
      <w:r>
        <w:t xml:space="preserve">The motor controls the angle of the telescope. It moves the telescope certain steps according to </w:t>
      </w:r>
      <w:del w:id="1084" w:author="Santiago Arellano" w:date="2016-03-30T12:50:00Z">
        <w:r w:rsidDel="00E91E9C">
          <w:delText xml:space="preserve">the </w:delText>
        </w:r>
      </w:del>
      <w:ins w:id="1085" w:author="Santiago Arellano" w:date="2016-03-30T12:50:00Z">
        <w:r w:rsidR="00E91E9C">
          <w:t xml:space="preserve">a </w:t>
        </w:r>
      </w:ins>
      <w:r>
        <w:t xml:space="preserve">command from the </w:t>
      </w:r>
      <w:r w:rsidR="0097607D">
        <w:t>embedded PC</w:t>
      </w:r>
      <w:r>
        <w:t>.</w:t>
      </w:r>
    </w:p>
    <w:p w:rsidR="00B53324" w:rsidRDefault="00B53324" w:rsidP="0049784B">
      <w:pPr>
        <w:numPr>
          <w:ilvl w:val="0"/>
          <w:numId w:val="4"/>
        </w:numPr>
        <w:tabs>
          <w:tab w:val="clear" w:pos="720"/>
          <w:tab w:val="num" w:pos="0"/>
        </w:tabs>
        <w:spacing w:line="280" w:lineRule="atLeast"/>
        <w:jc w:val="both"/>
      </w:pPr>
      <w:r>
        <w:t>The GPS receiver records the position of the system and gives out the universal standard time.</w:t>
      </w:r>
    </w:p>
    <w:p w:rsidR="00B53324" w:rsidRDefault="00486CC6" w:rsidP="0049784B">
      <w:pPr>
        <w:numPr>
          <w:ilvl w:val="0"/>
          <w:numId w:val="4"/>
        </w:numPr>
        <w:tabs>
          <w:tab w:val="clear" w:pos="720"/>
          <w:tab w:val="num" w:pos="0"/>
        </w:tabs>
        <w:spacing w:line="280" w:lineRule="atLeast"/>
        <w:jc w:val="both"/>
      </w:pPr>
      <w:r>
        <w:t xml:space="preserve">The embedded PC </w:t>
      </w:r>
      <w:r w:rsidR="00001CD2">
        <w:t>collects</w:t>
      </w:r>
      <w:r w:rsidR="00C30ECE">
        <w:t xml:space="preserve"> the spectra </w:t>
      </w:r>
      <w:r w:rsidR="00001CD2">
        <w:t xml:space="preserve">and </w:t>
      </w:r>
      <w:r w:rsidR="001E3675">
        <w:t>manages communication</w:t>
      </w:r>
      <w:r w:rsidR="00C30ECE">
        <w:t>.</w:t>
      </w:r>
    </w:p>
    <w:p w:rsidR="00236411" w:rsidRDefault="00236411" w:rsidP="00B00EB9">
      <w:pPr>
        <w:spacing w:line="280" w:lineRule="atLeast"/>
        <w:ind w:left="360"/>
        <w:jc w:val="both"/>
      </w:pPr>
    </w:p>
    <w:p w:rsidR="00B53324" w:rsidDel="00E91E9C" w:rsidRDefault="00B53324" w:rsidP="00B00EB9">
      <w:pPr>
        <w:spacing w:line="280" w:lineRule="atLeast"/>
        <w:jc w:val="both"/>
        <w:rPr>
          <w:del w:id="1086" w:author="Santiago Arellano" w:date="2016-03-30T12:50:00Z"/>
        </w:rPr>
      </w:pPr>
    </w:p>
    <w:p w:rsidR="000D0F2D" w:rsidRDefault="002F3D3B" w:rsidP="00B00EB9">
      <w:pPr>
        <w:spacing w:line="280" w:lineRule="atLeast"/>
        <w:jc w:val="both"/>
      </w:pPr>
      <w:r>
        <w:t xml:space="preserve">Two software packages are needed for the instrument to work. The ‘Kongo’ software runs on the embedded PC in the field. It runs the measurements and saves the data to a flash memory card in the instrument. </w:t>
      </w:r>
      <w:ins w:id="1087" w:author="Santiago Arellano" w:date="2016-03-30T12:51:00Z">
        <w:r w:rsidR="00E91E9C">
          <w:t xml:space="preserve">The amount of data that the standard flash memory can save depends on the number of channels in the spectra and the sampling rate, but typically up to 3 months of data can be saved in the embedded PC. </w:t>
        </w:r>
      </w:ins>
      <w:ins w:id="1088" w:author="Santiago Arellano" w:date="2016-03-30T12:52:00Z">
        <w:r w:rsidR="00E91E9C">
          <w:t>When the flash memory is full, the oldest data is replaced by new data.</w:t>
        </w:r>
      </w:ins>
    </w:p>
    <w:p w:rsidR="000D0F2D" w:rsidRDefault="000D0F2D" w:rsidP="00B00EB9">
      <w:pPr>
        <w:spacing w:line="280" w:lineRule="atLeast"/>
        <w:jc w:val="both"/>
      </w:pPr>
    </w:p>
    <w:p w:rsidR="002F3D3B" w:rsidRDefault="002F3D3B" w:rsidP="00B00EB9">
      <w:pPr>
        <w:spacing w:line="280" w:lineRule="atLeast"/>
        <w:jc w:val="both"/>
      </w:pPr>
      <w:r>
        <w:t xml:space="preserve">The NOVAC software runs on the computer back at the observatory. It connects to the instruments in the field at regular intervals and checks if there is new data to download. If so, it downloads the data, deletes it from the instrument’s flash memory, and performs a </w:t>
      </w:r>
      <w:r w:rsidR="000D0F2D">
        <w:t>real-time preliminary evaluation of the data</w:t>
      </w:r>
      <w:ins w:id="1089" w:author="Santiago Arellano" w:date="2016-03-30T12:53:00Z">
        <w:r w:rsidR="00E91E9C">
          <w:t xml:space="preserve">, </w:t>
        </w:r>
      </w:ins>
      <w:ins w:id="1090" w:author="Santiago Arellano" w:date="2016-03-30T12:54:00Z">
        <w:r w:rsidR="00E91E9C">
          <w:t>and creates folders where data and results files are archived.</w:t>
        </w:r>
      </w:ins>
      <w:del w:id="1091" w:author="Santiago Arellano" w:date="2016-03-30T12:54:00Z">
        <w:r w:rsidR="000D0F2D" w:rsidDel="00E91E9C">
          <w:delText>.</w:delText>
        </w:r>
      </w:del>
    </w:p>
    <w:p w:rsidR="000D0F2D" w:rsidRDefault="000D0F2D" w:rsidP="00B00EB9">
      <w:pPr>
        <w:spacing w:line="280" w:lineRule="atLeast"/>
        <w:jc w:val="both"/>
      </w:pPr>
    </w:p>
    <w:p w:rsidR="000D0F2D" w:rsidRDefault="000D0F2D" w:rsidP="00B00EB9">
      <w:pPr>
        <w:spacing w:line="280" w:lineRule="atLeast"/>
        <w:jc w:val="both"/>
      </w:pPr>
      <w:r>
        <w:t xml:space="preserve">The most accurate </w:t>
      </w:r>
      <w:r w:rsidRPr="00E13E78">
        <w:t>SO</w:t>
      </w:r>
      <w:r w:rsidRPr="00E13E78">
        <w:rPr>
          <w:vertAlign w:val="subscript"/>
        </w:rPr>
        <w:t>2</w:t>
      </w:r>
      <w:r>
        <w:t xml:space="preserve"> emission rate results are obtained by post-processing the data. This is also done using the NOVAC software at the observatory.</w:t>
      </w:r>
    </w:p>
    <w:p w:rsidR="000D0F2D" w:rsidRDefault="000D0F2D" w:rsidP="00B00EB9">
      <w:pPr>
        <w:spacing w:line="280" w:lineRule="atLeast"/>
        <w:jc w:val="both"/>
      </w:pPr>
    </w:p>
    <w:p w:rsidR="000D0F2D" w:rsidRDefault="000D0F2D" w:rsidP="00B00EB9">
      <w:pPr>
        <w:spacing w:line="280" w:lineRule="atLeast"/>
        <w:jc w:val="both"/>
      </w:pPr>
      <w:r>
        <w:t>This manual describes the technical setup of the instruments, the software running on the embedded PC and the software running at the observatory. It is updated to describe the version 3 (MOXA computer) of the NOVAC instrumentation, but the concepts apply to the older instruments as well. For more details on troubleshooting old instrument versions (Beck and AXIS computers), see the Appendix.</w:t>
      </w:r>
    </w:p>
    <w:p w:rsidR="00B53324" w:rsidRDefault="00B53324" w:rsidP="00B00EB9">
      <w:pPr>
        <w:spacing w:line="280" w:lineRule="atLeast"/>
        <w:jc w:val="both"/>
      </w:pPr>
    </w:p>
    <w:p w:rsidR="00B53324" w:rsidRDefault="00B53324" w:rsidP="00B00EB9">
      <w:pPr>
        <w:pStyle w:val="BodyText"/>
        <w:rPr>
          <w:sz w:val="20"/>
        </w:rPr>
      </w:pPr>
      <w:bookmarkStart w:id="1092" w:name="_Toc87705862"/>
      <w:r>
        <w:rPr>
          <w:sz w:val="20"/>
        </w:rPr>
        <w:br w:type="page"/>
      </w:r>
    </w:p>
    <w:p w:rsidR="00B53324" w:rsidRDefault="00B53324" w:rsidP="00D51F65">
      <w:pPr>
        <w:pStyle w:val="Heading1"/>
      </w:pPr>
      <w:bookmarkStart w:id="1093" w:name="_Toc90377096"/>
      <w:bookmarkStart w:id="1094" w:name="_Toc90377133"/>
      <w:bookmarkStart w:id="1095" w:name="_Toc90377251"/>
      <w:bookmarkStart w:id="1096" w:name="_Toc90377352"/>
      <w:bookmarkStart w:id="1097" w:name="_Toc90377551"/>
      <w:bookmarkStart w:id="1098" w:name="_Toc90377804"/>
      <w:bookmarkStart w:id="1099" w:name="_Toc90377967"/>
      <w:bookmarkStart w:id="1100" w:name="_Toc90379064"/>
      <w:bookmarkStart w:id="1101" w:name="_Toc90379093"/>
      <w:bookmarkStart w:id="1102" w:name="_Toc133916046"/>
      <w:bookmarkStart w:id="1103" w:name="_Toc133916117"/>
      <w:bookmarkStart w:id="1104" w:name="_Toc133916144"/>
      <w:bookmarkStart w:id="1105" w:name="_Toc133916248"/>
      <w:bookmarkStart w:id="1106" w:name="_Toc133916278"/>
      <w:bookmarkStart w:id="1107" w:name="_Toc141088596"/>
      <w:bookmarkStart w:id="1108" w:name="_Toc141090430"/>
      <w:bookmarkStart w:id="1109" w:name="_Toc141090472"/>
      <w:bookmarkStart w:id="1110" w:name="_Toc141090908"/>
      <w:bookmarkStart w:id="1111" w:name="_Toc141091172"/>
      <w:bookmarkStart w:id="1112" w:name="_Toc164068217"/>
      <w:bookmarkStart w:id="1113" w:name="_Toc450221982"/>
      <w:bookmarkEnd w:id="1092"/>
      <w:r>
        <w:lastRenderedPageBreak/>
        <w:t>2 S</w:t>
      </w:r>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r w:rsidR="002F3D3B">
        <w:t>ystem</w:t>
      </w:r>
      <w:r w:rsidR="0019325F">
        <w:t xml:space="preserve"> Requirement</w:t>
      </w:r>
      <w:bookmarkEnd w:id="1111"/>
      <w:bookmarkEnd w:id="1112"/>
      <w:r w:rsidR="00380112">
        <w:t>s</w:t>
      </w:r>
      <w:bookmarkEnd w:id="1113"/>
    </w:p>
    <w:p w:rsidR="00B53324" w:rsidRDefault="00B53324" w:rsidP="00B00EB9">
      <w:pPr>
        <w:spacing w:line="280" w:lineRule="atLeast"/>
        <w:jc w:val="both"/>
      </w:pPr>
    </w:p>
    <w:p w:rsidR="00B53324" w:rsidRDefault="00B53324" w:rsidP="00B00EB9">
      <w:pPr>
        <w:spacing w:line="280" w:lineRule="atLeast"/>
        <w:jc w:val="both"/>
      </w:pPr>
      <w:r>
        <w:t xml:space="preserve">The </w:t>
      </w:r>
      <w:r w:rsidR="002F3D3B">
        <w:t xml:space="preserve">NOVAC </w:t>
      </w:r>
      <w:r>
        <w:t>program does not need any other driver</w:t>
      </w:r>
      <w:r w:rsidR="002F3D3B">
        <w:t>s or</w:t>
      </w:r>
      <w:r>
        <w:t xml:space="preserve"> programs. The platform requirements are as follows:</w:t>
      </w:r>
    </w:p>
    <w:p w:rsidR="00B53324" w:rsidRDefault="00B53324" w:rsidP="00B00EB9">
      <w:pPr>
        <w:spacing w:line="280" w:lineRule="atLeast"/>
        <w:jc w:val="both"/>
      </w:pPr>
    </w:p>
    <w:p w:rsidR="00B53324" w:rsidRDefault="00B53324" w:rsidP="0049784B">
      <w:pPr>
        <w:numPr>
          <w:ilvl w:val="1"/>
          <w:numId w:val="2"/>
        </w:numPr>
        <w:tabs>
          <w:tab w:val="clear" w:pos="1440"/>
          <w:tab w:val="num" w:pos="0"/>
        </w:tabs>
        <w:spacing w:line="280" w:lineRule="atLeast"/>
        <w:ind w:left="0" w:firstLine="0"/>
        <w:jc w:val="both"/>
      </w:pPr>
      <w:r>
        <w:t xml:space="preserve">CPU </w:t>
      </w:r>
      <w:r>
        <w:tab/>
      </w:r>
      <w:r>
        <w:tab/>
        <w:t xml:space="preserve">      </w:t>
      </w:r>
      <w:r>
        <w:tab/>
        <w:t xml:space="preserve">- </w:t>
      </w:r>
      <w:r>
        <w:tab/>
        <w:t>Pentium III 550 MHz or higher</w:t>
      </w:r>
    </w:p>
    <w:p w:rsidR="00B53324" w:rsidRDefault="00B53324" w:rsidP="0049784B">
      <w:pPr>
        <w:numPr>
          <w:ilvl w:val="1"/>
          <w:numId w:val="2"/>
        </w:numPr>
        <w:tabs>
          <w:tab w:val="clear" w:pos="1440"/>
          <w:tab w:val="num" w:pos="0"/>
        </w:tabs>
        <w:spacing w:line="280" w:lineRule="atLeast"/>
        <w:ind w:left="0" w:firstLine="0"/>
        <w:jc w:val="both"/>
      </w:pPr>
      <w:r>
        <w:t>Memory</w:t>
      </w:r>
      <w:r>
        <w:tab/>
        <w:t xml:space="preserve">      </w:t>
      </w:r>
      <w:r>
        <w:tab/>
        <w:t xml:space="preserve">- </w:t>
      </w:r>
      <w:r>
        <w:tab/>
        <w:t>64 M</w:t>
      </w:r>
      <w:r w:rsidR="00C66823">
        <w:t>B</w:t>
      </w:r>
      <w:r>
        <w:t xml:space="preserve"> or more</w:t>
      </w:r>
    </w:p>
    <w:p w:rsidR="009C20F2" w:rsidRDefault="00B53324" w:rsidP="0049784B">
      <w:pPr>
        <w:numPr>
          <w:ilvl w:val="1"/>
          <w:numId w:val="2"/>
        </w:numPr>
        <w:tabs>
          <w:tab w:val="clear" w:pos="1440"/>
          <w:tab w:val="num" w:pos="0"/>
        </w:tabs>
        <w:spacing w:line="280" w:lineRule="atLeast"/>
        <w:ind w:left="0" w:firstLine="0"/>
        <w:jc w:val="both"/>
      </w:pPr>
      <w:r>
        <w:t xml:space="preserve">Operating system  </w:t>
      </w:r>
      <w:r>
        <w:tab/>
        <w:t xml:space="preserve">- </w:t>
      </w:r>
      <w:r>
        <w:tab/>
        <w:t>Windows</w:t>
      </w:r>
    </w:p>
    <w:p w:rsidR="00B53324" w:rsidRDefault="00B53324" w:rsidP="0049784B">
      <w:pPr>
        <w:numPr>
          <w:ilvl w:val="1"/>
          <w:numId w:val="2"/>
        </w:numPr>
        <w:tabs>
          <w:tab w:val="clear" w:pos="1440"/>
          <w:tab w:val="num" w:pos="0"/>
        </w:tabs>
        <w:spacing w:line="280" w:lineRule="atLeast"/>
        <w:ind w:left="0" w:firstLine="0"/>
        <w:jc w:val="both"/>
      </w:pPr>
      <w:r>
        <w:t xml:space="preserve">Screen Resolution </w:t>
      </w:r>
      <w:r>
        <w:tab/>
        <w:t xml:space="preserve">- </w:t>
      </w:r>
      <w:r>
        <w:tab/>
        <w:t>1024 by 768 pixels</w:t>
      </w:r>
      <w:r w:rsidR="009C20F2">
        <w:t xml:space="preserve"> or higher</w:t>
      </w:r>
      <w:r>
        <w:t>.</w:t>
      </w:r>
    </w:p>
    <w:p w:rsidR="00B53324" w:rsidRDefault="00B53324" w:rsidP="00B00EB9">
      <w:pPr>
        <w:spacing w:line="280" w:lineRule="atLeast"/>
        <w:jc w:val="both"/>
      </w:pPr>
      <w:r>
        <w:t xml:space="preserve">    </w:t>
      </w:r>
    </w:p>
    <w:p w:rsidR="00B53324" w:rsidRDefault="00B53324" w:rsidP="00B00EB9">
      <w:pPr>
        <w:spacing w:line="280" w:lineRule="atLeast"/>
        <w:jc w:val="both"/>
      </w:pPr>
      <w:r>
        <w:br w:type="page"/>
      </w:r>
    </w:p>
    <w:p w:rsidR="00B53324" w:rsidRDefault="00B53324" w:rsidP="00D51F65">
      <w:pPr>
        <w:pStyle w:val="Heading1"/>
      </w:pPr>
      <w:bookmarkStart w:id="1114" w:name="_Toc90377097"/>
      <w:bookmarkStart w:id="1115" w:name="_Toc90377134"/>
      <w:bookmarkStart w:id="1116" w:name="_Toc90377252"/>
      <w:bookmarkStart w:id="1117" w:name="_Toc90377353"/>
      <w:bookmarkStart w:id="1118" w:name="_Toc90377552"/>
      <w:bookmarkStart w:id="1119" w:name="_Toc90377805"/>
      <w:bookmarkStart w:id="1120" w:name="_Toc90377968"/>
      <w:bookmarkStart w:id="1121" w:name="_Toc90379065"/>
      <w:bookmarkStart w:id="1122" w:name="_Toc90379094"/>
      <w:bookmarkStart w:id="1123" w:name="_Toc133916047"/>
      <w:bookmarkStart w:id="1124" w:name="_Toc133916118"/>
      <w:bookmarkStart w:id="1125" w:name="_Toc133916145"/>
      <w:bookmarkStart w:id="1126" w:name="_Toc133916249"/>
      <w:bookmarkStart w:id="1127" w:name="_Toc133916279"/>
      <w:bookmarkStart w:id="1128" w:name="_Toc141088597"/>
      <w:bookmarkStart w:id="1129" w:name="_Toc141090431"/>
      <w:bookmarkStart w:id="1130" w:name="_Toc141090473"/>
      <w:bookmarkStart w:id="1131" w:name="_Toc141090909"/>
      <w:bookmarkStart w:id="1132" w:name="_Toc141091173"/>
      <w:bookmarkStart w:id="1133" w:name="_Toc164068218"/>
      <w:bookmarkStart w:id="1134" w:name="_Toc450221983"/>
      <w:r>
        <w:lastRenderedPageBreak/>
        <w:t xml:space="preserve">3 </w:t>
      </w:r>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r w:rsidR="00A71078">
        <w:t>Setup and configuration of the instruments in the field</w:t>
      </w:r>
      <w:bookmarkEnd w:id="1134"/>
    </w:p>
    <w:p w:rsidR="00B53324" w:rsidRDefault="00B53324" w:rsidP="00B00EB9">
      <w:pPr>
        <w:spacing w:line="280" w:lineRule="atLeast"/>
        <w:jc w:val="both"/>
      </w:pPr>
    </w:p>
    <w:p w:rsidR="00BD7E51" w:rsidRPr="00BD7E51" w:rsidRDefault="00B53324" w:rsidP="00BD7E51">
      <w:pPr>
        <w:pStyle w:val="Heading2"/>
      </w:pPr>
      <w:bookmarkStart w:id="1135" w:name="_Toc90377099"/>
      <w:bookmarkStart w:id="1136" w:name="_Toc90377136"/>
      <w:bookmarkStart w:id="1137" w:name="_Toc90377254"/>
      <w:bookmarkStart w:id="1138" w:name="_Toc90377355"/>
      <w:bookmarkStart w:id="1139" w:name="_Toc90377554"/>
      <w:bookmarkStart w:id="1140" w:name="_Toc90377807"/>
      <w:bookmarkStart w:id="1141" w:name="_Toc90377970"/>
      <w:bookmarkStart w:id="1142" w:name="_Toc90379067"/>
      <w:bookmarkStart w:id="1143" w:name="_Toc90379096"/>
      <w:bookmarkStart w:id="1144" w:name="_Toc133916049"/>
      <w:bookmarkStart w:id="1145" w:name="_Toc133916120"/>
      <w:bookmarkStart w:id="1146" w:name="_Toc133916147"/>
      <w:bookmarkStart w:id="1147" w:name="_Toc133916251"/>
      <w:bookmarkStart w:id="1148" w:name="_Toc133916281"/>
      <w:bookmarkStart w:id="1149" w:name="_Toc141088599"/>
      <w:bookmarkStart w:id="1150" w:name="_Toc141090433"/>
      <w:bookmarkStart w:id="1151" w:name="_Toc141090475"/>
      <w:bookmarkStart w:id="1152" w:name="_Toc141090911"/>
      <w:bookmarkStart w:id="1153" w:name="_Toc141091175"/>
      <w:bookmarkStart w:id="1154" w:name="_Toc164068220"/>
      <w:bookmarkStart w:id="1155" w:name="_Toc450221984"/>
      <w:r>
        <w:t>3.</w:t>
      </w:r>
      <w:r w:rsidR="00A71078">
        <w:t>1</w:t>
      </w:r>
      <w:r>
        <w:t xml:space="preserve"> </w:t>
      </w:r>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r w:rsidR="00A71078">
        <w:t>Technical setup</w:t>
      </w:r>
      <w:bookmarkEnd w:id="1155"/>
    </w:p>
    <w:p w:rsidR="00B53324" w:rsidRDefault="00B53324" w:rsidP="00B00EB9">
      <w:pPr>
        <w:pStyle w:val="Footer"/>
        <w:tabs>
          <w:tab w:val="clear" w:pos="4536"/>
          <w:tab w:val="clear" w:pos="9072"/>
        </w:tabs>
        <w:spacing w:line="280" w:lineRule="atLeast"/>
        <w:jc w:val="both"/>
      </w:pPr>
    </w:p>
    <w:p w:rsidR="00D569AB" w:rsidRDefault="00D569AB" w:rsidP="00B00EB9">
      <w:pPr>
        <w:pStyle w:val="Footer"/>
        <w:tabs>
          <w:tab w:val="clear" w:pos="4536"/>
          <w:tab w:val="clear" w:pos="9072"/>
        </w:tabs>
        <w:spacing w:line="280" w:lineRule="atLeast"/>
        <w:jc w:val="both"/>
      </w:pPr>
      <w:r>
        <w:t xml:space="preserve">The NOVAC scanning DOAS instruments </w:t>
      </w:r>
      <w:del w:id="1156" w:author="Santiago Arellano" w:date="2016-03-30T14:33:00Z">
        <w:r w:rsidDel="00906E13">
          <w:delText xml:space="preserve">are </w:delText>
        </w:r>
      </w:del>
      <w:ins w:id="1157" w:author="Santiago Arellano" w:date="2016-03-30T14:33:00Z">
        <w:r w:rsidR="00906E13">
          <w:t xml:space="preserve">should be </w:t>
        </w:r>
      </w:ins>
      <w:r>
        <w:t xml:space="preserve">installed at a location on the volcano where the plume is expected to be overhead. It is recommended to install at least 2 instruments within a few km of one another (on the same side of the volcano) such that the plume height can be triangulated when the plume is overhead. </w:t>
      </w:r>
    </w:p>
    <w:p w:rsidR="00D569AB" w:rsidRDefault="00D569AB" w:rsidP="00B00EB9">
      <w:pPr>
        <w:pStyle w:val="Footer"/>
        <w:tabs>
          <w:tab w:val="clear" w:pos="4536"/>
          <w:tab w:val="clear" w:pos="9072"/>
        </w:tabs>
        <w:spacing w:line="280" w:lineRule="atLeast"/>
        <w:jc w:val="both"/>
      </w:pPr>
    </w:p>
    <w:p w:rsidR="00D569AB" w:rsidRDefault="00D569AB" w:rsidP="00B00EB9">
      <w:pPr>
        <w:pStyle w:val="Footer"/>
        <w:tabs>
          <w:tab w:val="clear" w:pos="4536"/>
          <w:tab w:val="clear" w:pos="9072"/>
        </w:tabs>
        <w:spacing w:line="280" w:lineRule="atLeast"/>
        <w:jc w:val="both"/>
      </w:pPr>
      <w:r>
        <w:t xml:space="preserve">The instrument runs off 12V power. The power consumption is approximately 8W while on. If run for 8 hours per day, the power daily average power consumption is approximately 3W. This does not include the power consumption of the telemetry. </w:t>
      </w:r>
      <w:r w:rsidR="00BD7E51">
        <w:t>A</w:t>
      </w:r>
      <w:r>
        <w:t xml:space="preserve"> FreeWave HT-PE radio is often used for telemetry</w:t>
      </w:r>
      <w:r w:rsidR="00BD7E51">
        <w:t xml:space="preserve">. This option uses </w:t>
      </w:r>
      <w:r>
        <w:t xml:space="preserve">another </w:t>
      </w:r>
      <w:r w:rsidR="00BD7E51">
        <w:t>approx.</w:t>
      </w:r>
      <w:del w:id="1158" w:author="Santiago Arellano" w:date="2016-03-30T14:51:00Z">
        <w:r w:rsidR="00BD7E51" w:rsidDel="0035335B">
          <w:delText>.</w:delText>
        </w:r>
      </w:del>
      <w:r w:rsidR="00BD7E51">
        <w:t xml:space="preserve"> </w:t>
      </w:r>
      <w:r>
        <w:t>3W while on.</w:t>
      </w:r>
      <w:r w:rsidR="00BD7E51">
        <w:t xml:space="preserve"> An appropriate solar power system or line power should be used to power the instrument and telemetry. In the following, the NOVAC instrument itself is described.</w:t>
      </w:r>
    </w:p>
    <w:p w:rsidR="00BD7E51" w:rsidRDefault="00BD7E51" w:rsidP="00B00EB9">
      <w:pPr>
        <w:pStyle w:val="Footer"/>
        <w:tabs>
          <w:tab w:val="clear" w:pos="4536"/>
          <w:tab w:val="clear" w:pos="9072"/>
        </w:tabs>
        <w:spacing w:line="280" w:lineRule="atLeast"/>
        <w:jc w:val="both"/>
      </w:pPr>
    </w:p>
    <w:p w:rsidR="00BD7E51" w:rsidRDefault="00BD7E51" w:rsidP="00BD7E51">
      <w:pPr>
        <w:pStyle w:val="Heading3"/>
      </w:pPr>
      <w:bookmarkStart w:id="1159" w:name="_Toc450221985"/>
      <w:r>
        <w:t xml:space="preserve">3.1.1 </w:t>
      </w:r>
      <w:r w:rsidR="00F8616A">
        <w:t>Spectrometer and measurement electronics</w:t>
      </w:r>
      <w:bookmarkEnd w:id="1159"/>
    </w:p>
    <w:p w:rsidR="00BD7E51" w:rsidRDefault="00BD7E51">
      <w:pPr>
        <w:pStyle w:val="Footer"/>
        <w:tabs>
          <w:tab w:val="clear" w:pos="4536"/>
          <w:tab w:val="clear" w:pos="9072"/>
        </w:tabs>
        <w:spacing w:line="280" w:lineRule="atLeast"/>
        <w:jc w:val="center"/>
        <w:pPrChange w:id="1160" w:author="Santiago Arellano" w:date="2016-03-30T14:55:00Z">
          <w:pPr>
            <w:pStyle w:val="Footer"/>
            <w:tabs>
              <w:tab w:val="clear" w:pos="4536"/>
              <w:tab w:val="clear" w:pos="9072"/>
            </w:tabs>
            <w:spacing w:line="280" w:lineRule="atLeast"/>
            <w:jc w:val="both"/>
          </w:pPr>
        </w:pPrChange>
      </w:pPr>
      <w:r>
        <w:t>The current version (3) of the NOVAC instrument consists of 3 main parts: The Ocean Optics SD2000 spectrometer, the MOXA UC-7112 embedded PC, and a custom electronics box built by Manne Kihlman (sometimes called ‘Octopus’ for obvious reasons).</w:t>
      </w:r>
    </w:p>
    <w:p w:rsidR="00D569AB" w:rsidRDefault="00D569AB">
      <w:pPr>
        <w:pStyle w:val="Footer"/>
        <w:tabs>
          <w:tab w:val="clear" w:pos="4536"/>
          <w:tab w:val="clear" w:pos="9072"/>
        </w:tabs>
        <w:spacing w:line="280" w:lineRule="atLeast"/>
        <w:jc w:val="center"/>
        <w:pPrChange w:id="1161" w:author="Santiago Arellano" w:date="2016-03-30T14:55:00Z">
          <w:pPr>
            <w:pStyle w:val="Footer"/>
            <w:tabs>
              <w:tab w:val="clear" w:pos="4536"/>
              <w:tab w:val="clear" w:pos="9072"/>
            </w:tabs>
            <w:spacing w:line="280" w:lineRule="atLeast"/>
            <w:jc w:val="both"/>
          </w:pPr>
        </w:pPrChange>
      </w:pPr>
    </w:p>
    <w:p w:rsidR="00C20660" w:rsidRDefault="00C20660">
      <w:pPr>
        <w:pStyle w:val="Footer"/>
        <w:keepNext/>
        <w:tabs>
          <w:tab w:val="clear" w:pos="4536"/>
          <w:tab w:val="clear" w:pos="9072"/>
        </w:tabs>
        <w:spacing w:line="280" w:lineRule="atLeast"/>
        <w:jc w:val="center"/>
        <w:pPrChange w:id="1162" w:author="Santiago Arellano" w:date="2016-03-30T14:55:00Z">
          <w:pPr>
            <w:pStyle w:val="Footer"/>
            <w:keepNext/>
            <w:tabs>
              <w:tab w:val="clear" w:pos="4536"/>
              <w:tab w:val="clear" w:pos="9072"/>
            </w:tabs>
            <w:spacing w:line="280" w:lineRule="atLeast"/>
            <w:jc w:val="both"/>
          </w:pPr>
        </w:pPrChange>
      </w:pPr>
      <w:r>
        <w:rPr>
          <w:noProof/>
          <w:lang w:val="en-US"/>
        </w:rPr>
        <w:drawing>
          <wp:inline distT="0" distB="0" distL="0" distR="0" wp14:anchorId="4BA5CECC" wp14:editId="32FB4F36">
            <wp:extent cx="5747385" cy="3230245"/>
            <wp:effectExtent l="0" t="0" r="5715" b="8255"/>
            <wp:docPr id="14" name="Picture 14" descr="\\igswwawglt199\Documents\NOVAC\Manuals\Instrument Photos\20160301_13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gswwawglt199\Documents\NOVAC\Manuals\Instrument Photos\20160301_13442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a:noFill/>
                    </a:ln>
                  </pic:spPr>
                </pic:pic>
              </a:graphicData>
            </a:graphic>
          </wp:inline>
        </w:drawing>
      </w:r>
    </w:p>
    <w:p w:rsidR="00D569AB" w:rsidRDefault="00C20660" w:rsidP="00E30787">
      <w:pPr>
        <w:pStyle w:val="Caption"/>
        <w:jc w:val="center"/>
      </w:pPr>
      <w:r>
        <w:t xml:space="preserve">Figure </w:t>
      </w:r>
      <w:r>
        <w:fldChar w:fldCharType="begin"/>
      </w:r>
      <w:r>
        <w:instrText xml:space="preserve"> SEQ Figure \* ARABIC </w:instrText>
      </w:r>
      <w:r>
        <w:fldChar w:fldCharType="separate"/>
      </w:r>
      <w:r w:rsidR="000D559E">
        <w:rPr>
          <w:noProof/>
        </w:rPr>
        <w:t>1</w:t>
      </w:r>
      <w:r>
        <w:fldChar w:fldCharType="end"/>
      </w:r>
      <w:r>
        <w:t>- Picture of the NOVAC instr</w:t>
      </w:r>
      <w:r w:rsidR="002F08F3">
        <w:t xml:space="preserve">ument. The main components </w:t>
      </w:r>
      <w:r>
        <w:t xml:space="preserve">are the Ocean Optics SD2000 spectrometer, </w:t>
      </w:r>
      <w:r w:rsidR="002F08F3">
        <w:t>the MOXA UC-7112 embedded PC, and the custom ‘Octopus’ electronics. Other optional components shown are a Theben TR610top2 timer, a FreeWave HT-PE radio modem, a ControlByWeb Ethernet relay, and a Stride SE-SW5U Ethernet switch.</w:t>
      </w:r>
    </w:p>
    <w:p w:rsidR="00BD7E51" w:rsidRDefault="00BD7E51" w:rsidP="00B00EB9">
      <w:pPr>
        <w:pStyle w:val="Footer"/>
        <w:tabs>
          <w:tab w:val="clear" w:pos="4536"/>
          <w:tab w:val="clear" w:pos="9072"/>
        </w:tabs>
        <w:spacing w:line="280" w:lineRule="atLeast"/>
        <w:jc w:val="both"/>
      </w:pPr>
    </w:p>
    <w:p w:rsidR="002A68BA" w:rsidRPr="002A68BA" w:rsidRDefault="002A68BA" w:rsidP="00B00EB9">
      <w:pPr>
        <w:pStyle w:val="Footer"/>
        <w:tabs>
          <w:tab w:val="clear" w:pos="4536"/>
          <w:tab w:val="clear" w:pos="9072"/>
        </w:tabs>
        <w:spacing w:line="280" w:lineRule="atLeast"/>
        <w:jc w:val="both"/>
        <w:rPr>
          <w:b/>
        </w:rPr>
      </w:pPr>
      <w:r>
        <w:lastRenderedPageBreak/>
        <w:t>Though the MOXA is the brain</w:t>
      </w:r>
      <w:del w:id="1163" w:author="Santiago Arellano" w:date="2016-03-30T14:52:00Z">
        <w:r w:rsidDel="0035335B">
          <w:delText>s</w:delText>
        </w:r>
      </w:del>
      <w:r>
        <w:t xml:space="preserve"> of the instrument, the Octopus is the center of most wiring connections so it’s usually easiest to use this element as the starting point for connections. The following wiring diagram and photographs show how to connect the various components to one another. </w:t>
      </w:r>
      <w:r w:rsidRPr="002A68BA">
        <w:rPr>
          <w:b/>
        </w:rPr>
        <w:t>Remember that the optical fiber is very fragile and may not be bent more than about a 15 cm radius!</w:t>
      </w:r>
      <w:r>
        <w:rPr>
          <w:b/>
        </w:rPr>
        <w:t xml:space="preserve"> Be very careful when connecting the fiber.</w:t>
      </w:r>
    </w:p>
    <w:p w:rsidR="00C20660" w:rsidRDefault="00C20660">
      <w:pPr>
        <w:pStyle w:val="Footer"/>
        <w:tabs>
          <w:tab w:val="clear" w:pos="4536"/>
          <w:tab w:val="clear" w:pos="9072"/>
        </w:tabs>
        <w:spacing w:line="280" w:lineRule="atLeast"/>
        <w:jc w:val="center"/>
        <w:pPrChange w:id="1164" w:author="Santiago Arellano" w:date="2016-03-30T14:55:00Z">
          <w:pPr>
            <w:pStyle w:val="Footer"/>
            <w:tabs>
              <w:tab w:val="clear" w:pos="4536"/>
              <w:tab w:val="clear" w:pos="9072"/>
            </w:tabs>
            <w:spacing w:line="280" w:lineRule="atLeast"/>
            <w:jc w:val="both"/>
          </w:pPr>
        </w:pPrChange>
      </w:pPr>
    </w:p>
    <w:p w:rsidR="002A68BA" w:rsidRDefault="002A68BA">
      <w:pPr>
        <w:pStyle w:val="Footer"/>
        <w:keepNext/>
        <w:tabs>
          <w:tab w:val="clear" w:pos="4536"/>
          <w:tab w:val="clear" w:pos="9072"/>
        </w:tabs>
        <w:spacing w:line="280" w:lineRule="atLeast"/>
        <w:jc w:val="center"/>
        <w:pPrChange w:id="1165" w:author="Santiago Arellano" w:date="2016-03-30T14:55:00Z">
          <w:pPr>
            <w:pStyle w:val="Footer"/>
            <w:keepNext/>
            <w:tabs>
              <w:tab w:val="clear" w:pos="4536"/>
              <w:tab w:val="clear" w:pos="9072"/>
            </w:tabs>
            <w:spacing w:line="280" w:lineRule="atLeast"/>
            <w:jc w:val="both"/>
          </w:pPr>
        </w:pPrChange>
      </w:pPr>
      <w:r>
        <w:object w:dxaOrig="7206" w:dyaOrig="5393">
          <v:shape id="_x0000_i1026" type="#_x0000_t75" style="width:447.75pt;height:334.5pt" o:ole="">
            <v:imagedata r:id="rId10" o:title=""/>
          </v:shape>
          <o:OLEObject Type="Embed" ProgID="PowerPoint.Show.12" ShapeID="_x0000_i1026" DrawAspect="Content" ObjectID="_1577025242" r:id="rId11"/>
        </w:object>
      </w:r>
    </w:p>
    <w:p w:rsidR="00C75EE2" w:rsidRDefault="002A68BA" w:rsidP="00E30787">
      <w:pPr>
        <w:pStyle w:val="Caption"/>
        <w:jc w:val="center"/>
      </w:pPr>
      <w:r>
        <w:t xml:space="preserve">Figure </w:t>
      </w:r>
      <w:r>
        <w:fldChar w:fldCharType="begin"/>
      </w:r>
      <w:r>
        <w:instrText xml:space="preserve"> SEQ Figure \* ARABIC </w:instrText>
      </w:r>
      <w:r>
        <w:fldChar w:fldCharType="separate"/>
      </w:r>
      <w:r w:rsidR="000D559E">
        <w:rPr>
          <w:noProof/>
        </w:rPr>
        <w:t>2</w:t>
      </w:r>
      <w:r>
        <w:fldChar w:fldCharType="end"/>
      </w:r>
      <w:r>
        <w:t xml:space="preserve"> – Wiring diagram for the NOVAC version 3 (MOXA) instrument. The circled letters correspond to the following photographs of respective connectors and components.</w:t>
      </w:r>
    </w:p>
    <w:p w:rsidR="002A68BA" w:rsidRPr="002A68BA" w:rsidRDefault="002A68BA">
      <w:pPr>
        <w:jc w:val="center"/>
        <w:pPrChange w:id="1166" w:author="Santiago Arellano" w:date="2016-03-30T14:55:00Z">
          <w:pPr/>
        </w:pPrChange>
      </w:pPr>
    </w:p>
    <w:p w:rsidR="00D569AB" w:rsidRDefault="00D569AB">
      <w:pPr>
        <w:pStyle w:val="Footer"/>
        <w:tabs>
          <w:tab w:val="clear" w:pos="4536"/>
          <w:tab w:val="clear" w:pos="9072"/>
        </w:tabs>
        <w:spacing w:line="280" w:lineRule="atLeast"/>
        <w:jc w:val="center"/>
        <w:pPrChange w:id="1167" w:author="Santiago Arellano" w:date="2016-03-30T14:55:00Z">
          <w:pPr>
            <w:pStyle w:val="Footer"/>
            <w:tabs>
              <w:tab w:val="clear" w:pos="4536"/>
              <w:tab w:val="clear" w:pos="9072"/>
            </w:tabs>
            <w:spacing w:line="280" w:lineRule="atLeast"/>
            <w:jc w:val="both"/>
          </w:pPr>
        </w:pPrChange>
      </w:pPr>
    </w:p>
    <w:p w:rsidR="00F21458" w:rsidRDefault="00F7099F">
      <w:pPr>
        <w:pStyle w:val="Footer"/>
        <w:keepNext/>
        <w:tabs>
          <w:tab w:val="clear" w:pos="4536"/>
          <w:tab w:val="clear" w:pos="9072"/>
        </w:tabs>
        <w:spacing w:line="280" w:lineRule="atLeast"/>
        <w:jc w:val="center"/>
        <w:pPrChange w:id="1168" w:author="Santiago Arellano" w:date="2016-03-30T14:55:00Z">
          <w:pPr>
            <w:pStyle w:val="Footer"/>
            <w:keepNext/>
            <w:tabs>
              <w:tab w:val="clear" w:pos="4536"/>
              <w:tab w:val="clear" w:pos="9072"/>
            </w:tabs>
            <w:spacing w:line="280" w:lineRule="atLeast"/>
            <w:jc w:val="both"/>
          </w:pPr>
        </w:pPrChange>
      </w:pPr>
      <w:r>
        <w:rPr>
          <w:noProof/>
          <w:lang w:val="en-US"/>
        </w:rPr>
        <w:drawing>
          <wp:inline distT="0" distB="0" distL="0" distR="0" wp14:anchorId="6E1AA20E" wp14:editId="0EC7F251">
            <wp:extent cx="2683392" cy="1508166"/>
            <wp:effectExtent l="0" t="0" r="3175" b="0"/>
            <wp:docPr id="125" name="Picture 125" descr="\\igswwawglt199\Documents\NOVAC\Manuals\Instrument Photos\20160301_13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gswwawglt199\Documents\NOVAC\Manuals\Instrument Photos\20160301_13353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83524" cy="1508240"/>
                    </a:xfrm>
                    <a:prstGeom prst="rect">
                      <a:avLst/>
                    </a:prstGeom>
                    <a:noFill/>
                    <a:ln>
                      <a:noFill/>
                    </a:ln>
                  </pic:spPr>
                </pic:pic>
              </a:graphicData>
            </a:graphic>
          </wp:inline>
        </w:drawing>
      </w:r>
      <w:r>
        <w:rPr>
          <w:noProof/>
          <w:lang w:val="en-US"/>
        </w:rPr>
        <w:drawing>
          <wp:inline distT="0" distB="0" distL="0" distR="0" wp14:anchorId="27A7D163" wp14:editId="6C189323">
            <wp:extent cx="2662262" cy="1496291"/>
            <wp:effectExtent l="0" t="0" r="5080" b="8890"/>
            <wp:docPr id="127" name="Picture 127" descr="\\igswwawglt199\Documents\NOVAC\Manuals\Instrument Photos\20160301_13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gswwawglt199\Documents\NOVAC\Manuals\Instrument Photos\20160301_13355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2390" cy="1496363"/>
                    </a:xfrm>
                    <a:prstGeom prst="rect">
                      <a:avLst/>
                    </a:prstGeom>
                    <a:noFill/>
                    <a:ln>
                      <a:noFill/>
                    </a:ln>
                  </pic:spPr>
                </pic:pic>
              </a:graphicData>
            </a:graphic>
          </wp:inline>
        </w:drawing>
      </w:r>
    </w:p>
    <w:p w:rsidR="00F21458" w:rsidRDefault="00F21458" w:rsidP="00E30787">
      <w:pPr>
        <w:pStyle w:val="Caption"/>
        <w:jc w:val="center"/>
      </w:pPr>
      <w:r>
        <w:t xml:space="preserve">Figure </w:t>
      </w:r>
      <w:r>
        <w:fldChar w:fldCharType="begin"/>
      </w:r>
      <w:r>
        <w:instrText xml:space="preserve"> SEQ Figure \* ARABIC </w:instrText>
      </w:r>
      <w:r>
        <w:fldChar w:fldCharType="separate"/>
      </w:r>
      <w:r w:rsidR="000D559E">
        <w:rPr>
          <w:noProof/>
        </w:rPr>
        <w:t>3</w:t>
      </w:r>
      <w:r>
        <w:fldChar w:fldCharType="end"/>
      </w:r>
      <w:r>
        <w:t xml:space="preserve"> – (A) Power connector supplying 12 V to custom electronics ‘Octopus’</w:t>
      </w:r>
    </w:p>
    <w:p w:rsidR="00F7099F" w:rsidRDefault="00F7099F">
      <w:pPr>
        <w:pStyle w:val="Footer"/>
        <w:tabs>
          <w:tab w:val="clear" w:pos="4536"/>
          <w:tab w:val="clear" w:pos="9072"/>
        </w:tabs>
        <w:spacing w:line="280" w:lineRule="atLeast"/>
        <w:jc w:val="center"/>
        <w:pPrChange w:id="1169" w:author="Santiago Arellano" w:date="2016-03-30T14:55:00Z">
          <w:pPr>
            <w:pStyle w:val="Footer"/>
            <w:tabs>
              <w:tab w:val="clear" w:pos="4536"/>
              <w:tab w:val="clear" w:pos="9072"/>
            </w:tabs>
            <w:spacing w:line="280" w:lineRule="atLeast"/>
            <w:jc w:val="both"/>
          </w:pPr>
        </w:pPrChange>
      </w:pPr>
    </w:p>
    <w:p w:rsidR="00F21458" w:rsidRDefault="00F7099F">
      <w:pPr>
        <w:pStyle w:val="Footer"/>
        <w:keepNext/>
        <w:tabs>
          <w:tab w:val="clear" w:pos="4536"/>
          <w:tab w:val="clear" w:pos="9072"/>
        </w:tabs>
        <w:spacing w:line="280" w:lineRule="atLeast"/>
        <w:jc w:val="center"/>
        <w:pPrChange w:id="1170" w:author="Santiago Arellano" w:date="2016-03-30T14:55:00Z">
          <w:pPr>
            <w:pStyle w:val="Footer"/>
            <w:keepNext/>
            <w:tabs>
              <w:tab w:val="clear" w:pos="4536"/>
              <w:tab w:val="clear" w:pos="9072"/>
            </w:tabs>
            <w:spacing w:line="280" w:lineRule="atLeast"/>
            <w:jc w:val="both"/>
          </w:pPr>
        </w:pPrChange>
      </w:pPr>
      <w:r>
        <w:rPr>
          <w:noProof/>
          <w:lang w:val="en-US"/>
        </w:rPr>
        <w:lastRenderedPageBreak/>
        <w:drawing>
          <wp:inline distT="0" distB="0" distL="0" distR="0" wp14:anchorId="05D18D32" wp14:editId="532264CB">
            <wp:extent cx="4120168" cy="2315688"/>
            <wp:effectExtent l="0" t="0" r="0" b="8890"/>
            <wp:docPr id="129" name="Picture 129" descr="\\igswwawglt199\Documents\NOVAC\Manuals\Instrument Photos\20160301_13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gswwawglt199\Documents\NOVAC\Manuals\Instrument Photos\20160301_13363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0368" cy="2315801"/>
                    </a:xfrm>
                    <a:prstGeom prst="rect">
                      <a:avLst/>
                    </a:prstGeom>
                    <a:noFill/>
                    <a:ln>
                      <a:noFill/>
                    </a:ln>
                  </pic:spPr>
                </pic:pic>
              </a:graphicData>
            </a:graphic>
          </wp:inline>
        </w:drawing>
      </w:r>
    </w:p>
    <w:p w:rsidR="00F7099F" w:rsidRDefault="00F21458" w:rsidP="00E30787">
      <w:pPr>
        <w:pStyle w:val="Caption"/>
        <w:jc w:val="center"/>
      </w:pPr>
      <w:r>
        <w:t xml:space="preserve">Figure </w:t>
      </w:r>
      <w:r>
        <w:fldChar w:fldCharType="begin"/>
      </w:r>
      <w:r>
        <w:instrText xml:space="preserve"> SEQ Figure \* ARABIC </w:instrText>
      </w:r>
      <w:r>
        <w:fldChar w:fldCharType="separate"/>
      </w:r>
      <w:r w:rsidR="000D559E">
        <w:rPr>
          <w:noProof/>
        </w:rPr>
        <w:t>4</w:t>
      </w:r>
      <w:r>
        <w:fldChar w:fldCharType="end"/>
      </w:r>
      <w:r>
        <w:t xml:space="preserve"> – (B) The Octopus supplies the MOXA embedded PC with power</w:t>
      </w:r>
    </w:p>
    <w:p w:rsidR="00F21458" w:rsidRPr="00F21458" w:rsidRDefault="00F21458">
      <w:pPr>
        <w:jc w:val="center"/>
        <w:pPrChange w:id="1171" w:author="Santiago Arellano" w:date="2016-03-30T14:55:00Z">
          <w:pPr/>
        </w:pPrChange>
      </w:pPr>
    </w:p>
    <w:p w:rsidR="00F21458" w:rsidRDefault="00A029C8">
      <w:pPr>
        <w:pStyle w:val="Footer"/>
        <w:keepNext/>
        <w:tabs>
          <w:tab w:val="clear" w:pos="4536"/>
          <w:tab w:val="clear" w:pos="9072"/>
        </w:tabs>
        <w:spacing w:line="280" w:lineRule="atLeast"/>
        <w:jc w:val="center"/>
        <w:pPrChange w:id="1172" w:author="Santiago Arellano" w:date="2016-03-30T14:55:00Z">
          <w:pPr>
            <w:pStyle w:val="Footer"/>
            <w:keepNext/>
            <w:tabs>
              <w:tab w:val="clear" w:pos="4536"/>
              <w:tab w:val="clear" w:pos="9072"/>
            </w:tabs>
            <w:spacing w:line="280" w:lineRule="atLeast"/>
            <w:jc w:val="both"/>
          </w:pPr>
        </w:pPrChange>
      </w:pPr>
      <w:r>
        <w:rPr>
          <w:noProof/>
          <w:lang w:val="en-US"/>
        </w:rPr>
        <w:drawing>
          <wp:inline distT="0" distB="0" distL="0" distR="0" wp14:anchorId="6981B156" wp14:editId="2F7D182B">
            <wp:extent cx="4120737" cy="2316008"/>
            <wp:effectExtent l="0" t="0" r="0" b="8255"/>
            <wp:docPr id="15" name="Picture 15" descr="\\igswwawglt199\Documents\NOVAC\Manuals\Instrument Photos\20160301_13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gswwawglt199\Documents\NOVAC\Manuals\Instrument Photos\20160301_13112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0938" cy="2316121"/>
                    </a:xfrm>
                    <a:prstGeom prst="rect">
                      <a:avLst/>
                    </a:prstGeom>
                    <a:noFill/>
                    <a:ln>
                      <a:noFill/>
                    </a:ln>
                  </pic:spPr>
                </pic:pic>
              </a:graphicData>
            </a:graphic>
          </wp:inline>
        </w:drawing>
      </w:r>
    </w:p>
    <w:p w:rsidR="00A029C8" w:rsidRDefault="00F21458" w:rsidP="00E30787">
      <w:pPr>
        <w:pStyle w:val="Caption"/>
        <w:jc w:val="center"/>
      </w:pPr>
      <w:r>
        <w:t xml:space="preserve">Figure </w:t>
      </w:r>
      <w:r>
        <w:fldChar w:fldCharType="begin"/>
      </w:r>
      <w:r>
        <w:instrText xml:space="preserve"> SEQ Figure \* ARABIC </w:instrText>
      </w:r>
      <w:r>
        <w:fldChar w:fldCharType="separate"/>
      </w:r>
      <w:r w:rsidR="000D559E">
        <w:rPr>
          <w:noProof/>
        </w:rPr>
        <w:t>5</w:t>
      </w:r>
      <w:r>
        <w:fldChar w:fldCharType="end"/>
      </w:r>
      <w:r>
        <w:t xml:space="preserve"> – (C) PS2 connection from the Octopus to the GPS</w:t>
      </w:r>
    </w:p>
    <w:p w:rsidR="00F7099F" w:rsidRDefault="00F7099F">
      <w:pPr>
        <w:pStyle w:val="Footer"/>
        <w:tabs>
          <w:tab w:val="clear" w:pos="4536"/>
          <w:tab w:val="clear" w:pos="9072"/>
        </w:tabs>
        <w:spacing w:line="280" w:lineRule="atLeast"/>
        <w:jc w:val="center"/>
        <w:pPrChange w:id="1173" w:author="Santiago Arellano" w:date="2016-03-30T14:55:00Z">
          <w:pPr>
            <w:pStyle w:val="Footer"/>
            <w:tabs>
              <w:tab w:val="clear" w:pos="4536"/>
              <w:tab w:val="clear" w:pos="9072"/>
            </w:tabs>
            <w:spacing w:line="280" w:lineRule="atLeast"/>
            <w:jc w:val="both"/>
          </w:pPr>
        </w:pPrChange>
      </w:pPr>
    </w:p>
    <w:p w:rsidR="00F21458" w:rsidRDefault="00F21458">
      <w:pPr>
        <w:pStyle w:val="Footer"/>
        <w:keepNext/>
        <w:tabs>
          <w:tab w:val="clear" w:pos="4536"/>
          <w:tab w:val="clear" w:pos="9072"/>
        </w:tabs>
        <w:spacing w:line="280" w:lineRule="atLeast"/>
        <w:jc w:val="center"/>
        <w:pPrChange w:id="1174" w:author="Santiago Arellano" w:date="2016-03-30T14:55:00Z">
          <w:pPr>
            <w:pStyle w:val="Footer"/>
            <w:keepNext/>
            <w:tabs>
              <w:tab w:val="clear" w:pos="4536"/>
              <w:tab w:val="clear" w:pos="9072"/>
            </w:tabs>
            <w:spacing w:line="280" w:lineRule="atLeast"/>
            <w:jc w:val="both"/>
          </w:pPr>
        </w:pPrChange>
      </w:pPr>
      <w:r>
        <w:rPr>
          <w:noProof/>
          <w:lang w:val="en-US"/>
        </w:rPr>
        <w:drawing>
          <wp:inline distT="0" distB="0" distL="0" distR="0" wp14:anchorId="6D1500FC" wp14:editId="59D3BBCE">
            <wp:extent cx="4096987" cy="2302659"/>
            <wp:effectExtent l="0" t="0" r="0" b="2540"/>
            <wp:docPr id="114" name="Picture 114" descr="\\igswwawglt199\Documents\NOVAC\Manuals\Instrument Photos\20160301_132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swwawglt199\Documents\NOVAC\Manuals\Instrument Photos\20160301_13205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2945" cy="2306008"/>
                    </a:xfrm>
                    <a:prstGeom prst="rect">
                      <a:avLst/>
                    </a:prstGeom>
                    <a:noFill/>
                    <a:ln>
                      <a:noFill/>
                    </a:ln>
                  </pic:spPr>
                </pic:pic>
              </a:graphicData>
            </a:graphic>
          </wp:inline>
        </w:drawing>
      </w:r>
    </w:p>
    <w:p w:rsidR="00F21458" w:rsidRDefault="00F21458" w:rsidP="00E30787">
      <w:pPr>
        <w:pStyle w:val="Caption"/>
        <w:jc w:val="center"/>
      </w:pPr>
      <w:r>
        <w:t xml:space="preserve">Figure </w:t>
      </w:r>
      <w:r>
        <w:fldChar w:fldCharType="begin"/>
      </w:r>
      <w:r>
        <w:instrText xml:space="preserve"> SEQ Figure \* ARABIC </w:instrText>
      </w:r>
      <w:r>
        <w:fldChar w:fldCharType="separate"/>
      </w:r>
      <w:r w:rsidR="000D559E">
        <w:rPr>
          <w:noProof/>
        </w:rPr>
        <w:t>6</w:t>
      </w:r>
      <w:r>
        <w:fldChar w:fldCharType="end"/>
      </w:r>
      <w:r>
        <w:t xml:space="preserve"> – (D) There are 2 types of GPS units currently in use. Both have PS2 connectors.</w:t>
      </w:r>
    </w:p>
    <w:p w:rsidR="00F21458" w:rsidRDefault="00F21458">
      <w:pPr>
        <w:pStyle w:val="Footer"/>
        <w:tabs>
          <w:tab w:val="clear" w:pos="4536"/>
          <w:tab w:val="clear" w:pos="9072"/>
        </w:tabs>
        <w:spacing w:line="280" w:lineRule="atLeast"/>
        <w:jc w:val="center"/>
        <w:pPrChange w:id="1175" w:author="Santiago Arellano" w:date="2016-03-30T14:55:00Z">
          <w:pPr>
            <w:pStyle w:val="Footer"/>
            <w:tabs>
              <w:tab w:val="clear" w:pos="4536"/>
              <w:tab w:val="clear" w:pos="9072"/>
            </w:tabs>
            <w:spacing w:line="280" w:lineRule="atLeast"/>
            <w:jc w:val="both"/>
          </w:pPr>
        </w:pPrChange>
      </w:pPr>
    </w:p>
    <w:p w:rsidR="00F21458" w:rsidRDefault="00F7099F">
      <w:pPr>
        <w:pStyle w:val="Footer"/>
        <w:keepNext/>
        <w:tabs>
          <w:tab w:val="clear" w:pos="4536"/>
          <w:tab w:val="clear" w:pos="9072"/>
        </w:tabs>
        <w:spacing w:line="280" w:lineRule="atLeast"/>
        <w:jc w:val="center"/>
        <w:pPrChange w:id="1176" w:author="Santiago Arellano" w:date="2016-03-30T14:55:00Z">
          <w:pPr>
            <w:pStyle w:val="Footer"/>
            <w:keepNext/>
            <w:tabs>
              <w:tab w:val="clear" w:pos="4536"/>
              <w:tab w:val="clear" w:pos="9072"/>
            </w:tabs>
            <w:spacing w:line="280" w:lineRule="atLeast"/>
            <w:jc w:val="both"/>
          </w:pPr>
        </w:pPrChange>
      </w:pPr>
      <w:r>
        <w:rPr>
          <w:noProof/>
          <w:lang w:val="en-US"/>
        </w:rPr>
        <w:lastRenderedPageBreak/>
        <w:drawing>
          <wp:inline distT="0" distB="0" distL="0" distR="0" wp14:anchorId="2AD8BC35" wp14:editId="57B90615">
            <wp:extent cx="4096987" cy="2302660"/>
            <wp:effectExtent l="0" t="0" r="0" b="2540"/>
            <wp:docPr id="104" name="Picture 104" descr="\\igswwawglt199\Documents\NOVAC\Manuals\Instrument Photos\20160301_13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gswwawglt199\Documents\NOVAC\Manuals\Instrument Photos\20160301_13114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9446" cy="2304042"/>
                    </a:xfrm>
                    <a:prstGeom prst="rect">
                      <a:avLst/>
                    </a:prstGeom>
                    <a:noFill/>
                    <a:ln>
                      <a:noFill/>
                    </a:ln>
                  </pic:spPr>
                </pic:pic>
              </a:graphicData>
            </a:graphic>
          </wp:inline>
        </w:drawing>
      </w:r>
    </w:p>
    <w:p w:rsidR="00F7099F" w:rsidRDefault="00F21458" w:rsidP="00E30787">
      <w:pPr>
        <w:pStyle w:val="Caption"/>
        <w:jc w:val="center"/>
      </w:pPr>
      <w:r>
        <w:t xml:space="preserve">Figure </w:t>
      </w:r>
      <w:r>
        <w:fldChar w:fldCharType="begin"/>
      </w:r>
      <w:r>
        <w:instrText xml:space="preserve"> SEQ Figure \* ARABIC </w:instrText>
      </w:r>
      <w:r>
        <w:fldChar w:fldCharType="separate"/>
      </w:r>
      <w:r w:rsidR="000D559E">
        <w:rPr>
          <w:noProof/>
        </w:rPr>
        <w:t>7</w:t>
      </w:r>
      <w:r>
        <w:fldChar w:fldCharType="end"/>
      </w:r>
      <w:r w:rsidR="00D92D5C">
        <w:t xml:space="preserve"> – (E) The Octopus supplies the Spectrometer with power through a 2 lead ribbon cable.</w:t>
      </w:r>
    </w:p>
    <w:p w:rsidR="00F7099F" w:rsidRDefault="00F7099F">
      <w:pPr>
        <w:pStyle w:val="Footer"/>
        <w:tabs>
          <w:tab w:val="clear" w:pos="4536"/>
          <w:tab w:val="clear" w:pos="9072"/>
        </w:tabs>
        <w:spacing w:line="280" w:lineRule="atLeast"/>
        <w:jc w:val="center"/>
        <w:pPrChange w:id="1177" w:author="Santiago Arellano" w:date="2016-03-30T14:55:00Z">
          <w:pPr>
            <w:pStyle w:val="Footer"/>
            <w:tabs>
              <w:tab w:val="clear" w:pos="4536"/>
              <w:tab w:val="clear" w:pos="9072"/>
            </w:tabs>
            <w:spacing w:line="280" w:lineRule="atLeast"/>
            <w:jc w:val="both"/>
          </w:pPr>
        </w:pPrChange>
      </w:pPr>
    </w:p>
    <w:p w:rsidR="00D92D5C" w:rsidRDefault="00A029C8">
      <w:pPr>
        <w:pStyle w:val="Footer"/>
        <w:keepNext/>
        <w:tabs>
          <w:tab w:val="clear" w:pos="4536"/>
          <w:tab w:val="clear" w:pos="9072"/>
        </w:tabs>
        <w:spacing w:line="280" w:lineRule="atLeast"/>
        <w:jc w:val="center"/>
        <w:pPrChange w:id="1178" w:author="Santiago Arellano" w:date="2016-03-30T14:55:00Z">
          <w:pPr>
            <w:pStyle w:val="Footer"/>
            <w:keepNext/>
            <w:tabs>
              <w:tab w:val="clear" w:pos="4536"/>
              <w:tab w:val="clear" w:pos="9072"/>
            </w:tabs>
            <w:spacing w:line="280" w:lineRule="atLeast"/>
            <w:jc w:val="both"/>
          </w:pPr>
        </w:pPrChange>
      </w:pPr>
      <w:r>
        <w:rPr>
          <w:noProof/>
          <w:lang w:val="en-US"/>
        </w:rPr>
        <w:drawing>
          <wp:inline distT="0" distB="0" distL="0" distR="0" wp14:anchorId="702B42BF" wp14:editId="46AC8189">
            <wp:extent cx="4099039" cy="2303813"/>
            <wp:effectExtent l="0" t="0" r="0" b="1270"/>
            <wp:docPr id="103" name="Picture 103" descr="\\igswwawglt199\Documents\NOVAC\Manuals\Instrument Photos\20160301_13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gswwawglt199\Documents\NOVAC\Manuals\Instrument Photos\20160301_13113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9239" cy="2303926"/>
                    </a:xfrm>
                    <a:prstGeom prst="rect">
                      <a:avLst/>
                    </a:prstGeom>
                    <a:noFill/>
                    <a:ln>
                      <a:noFill/>
                    </a:ln>
                  </pic:spPr>
                </pic:pic>
              </a:graphicData>
            </a:graphic>
          </wp:inline>
        </w:drawing>
      </w:r>
    </w:p>
    <w:p w:rsidR="00A029C8" w:rsidRDefault="00D92D5C" w:rsidP="00E30787">
      <w:pPr>
        <w:pStyle w:val="Caption"/>
        <w:jc w:val="center"/>
      </w:pPr>
      <w:r>
        <w:t xml:space="preserve">Figure </w:t>
      </w:r>
      <w:r>
        <w:fldChar w:fldCharType="begin"/>
      </w:r>
      <w:r>
        <w:instrText xml:space="preserve"> SEQ Figure \* ARABIC </w:instrText>
      </w:r>
      <w:r>
        <w:fldChar w:fldCharType="separate"/>
      </w:r>
      <w:r w:rsidR="000D559E">
        <w:rPr>
          <w:noProof/>
        </w:rPr>
        <w:t>8</w:t>
      </w:r>
      <w:r>
        <w:fldChar w:fldCharType="end"/>
      </w:r>
      <w:r>
        <w:t xml:space="preserve"> – (F) One DB9 cable on the Octopus has a dongle on it</w:t>
      </w:r>
      <w:ins w:id="1179" w:author="Santiago Arellano" w:date="2016-03-30T14:56:00Z">
        <w:r w:rsidR="00D87EAC">
          <w:t xml:space="preserve"> enclosing a temperature sensor</w:t>
        </w:r>
      </w:ins>
      <w:r>
        <w:t>. Don’t remove the dongle.</w:t>
      </w:r>
    </w:p>
    <w:p w:rsidR="00A029C8" w:rsidRDefault="00A029C8">
      <w:pPr>
        <w:pStyle w:val="Footer"/>
        <w:tabs>
          <w:tab w:val="clear" w:pos="4536"/>
          <w:tab w:val="clear" w:pos="9072"/>
        </w:tabs>
        <w:spacing w:line="280" w:lineRule="atLeast"/>
        <w:jc w:val="center"/>
        <w:pPrChange w:id="1180" w:author="Santiago Arellano" w:date="2016-03-30T14:55:00Z">
          <w:pPr>
            <w:pStyle w:val="Footer"/>
            <w:tabs>
              <w:tab w:val="clear" w:pos="4536"/>
              <w:tab w:val="clear" w:pos="9072"/>
            </w:tabs>
            <w:spacing w:line="280" w:lineRule="atLeast"/>
            <w:jc w:val="both"/>
          </w:pPr>
        </w:pPrChange>
      </w:pPr>
    </w:p>
    <w:p w:rsidR="00D92D5C" w:rsidRDefault="00D92D5C">
      <w:pPr>
        <w:pStyle w:val="Footer"/>
        <w:keepNext/>
        <w:tabs>
          <w:tab w:val="clear" w:pos="4536"/>
          <w:tab w:val="clear" w:pos="9072"/>
        </w:tabs>
        <w:spacing w:line="280" w:lineRule="atLeast"/>
        <w:jc w:val="center"/>
        <w:pPrChange w:id="1181" w:author="Santiago Arellano" w:date="2016-03-30T14:55:00Z">
          <w:pPr>
            <w:pStyle w:val="Footer"/>
            <w:keepNext/>
            <w:tabs>
              <w:tab w:val="clear" w:pos="4536"/>
              <w:tab w:val="clear" w:pos="9072"/>
            </w:tabs>
            <w:spacing w:line="280" w:lineRule="atLeast"/>
            <w:jc w:val="both"/>
          </w:pPr>
        </w:pPrChange>
      </w:pPr>
      <w:r>
        <w:rPr>
          <w:noProof/>
          <w:lang w:val="en-US"/>
        </w:rPr>
        <w:drawing>
          <wp:inline distT="0" distB="0" distL="0" distR="0" wp14:anchorId="62F25130" wp14:editId="05219846">
            <wp:extent cx="3993393" cy="2244436"/>
            <wp:effectExtent l="0" t="0" r="7620" b="3810"/>
            <wp:docPr id="122" name="Picture 122" descr="\\igswwawglt199\Documents\NOVAC\Manuals\Instrument Photos\20160301_133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gswwawglt199\Documents\NOVAC\Manuals\Instrument Photos\20160301_13340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93587" cy="2244545"/>
                    </a:xfrm>
                    <a:prstGeom prst="rect">
                      <a:avLst/>
                    </a:prstGeom>
                    <a:noFill/>
                    <a:ln>
                      <a:noFill/>
                    </a:ln>
                  </pic:spPr>
                </pic:pic>
              </a:graphicData>
            </a:graphic>
          </wp:inline>
        </w:drawing>
      </w:r>
    </w:p>
    <w:p w:rsidR="00D92D5C" w:rsidRDefault="00D92D5C" w:rsidP="00E30787">
      <w:pPr>
        <w:pStyle w:val="Caption"/>
        <w:jc w:val="center"/>
      </w:pPr>
      <w:r>
        <w:t xml:space="preserve">Figure </w:t>
      </w:r>
      <w:r>
        <w:fldChar w:fldCharType="begin"/>
      </w:r>
      <w:r>
        <w:instrText xml:space="preserve"> SEQ Figure \* ARABIC </w:instrText>
      </w:r>
      <w:r>
        <w:fldChar w:fldCharType="separate"/>
      </w:r>
      <w:r w:rsidR="000D559E">
        <w:rPr>
          <w:noProof/>
        </w:rPr>
        <w:t>9</w:t>
      </w:r>
      <w:r>
        <w:fldChar w:fldCharType="end"/>
      </w:r>
      <w:r>
        <w:t xml:space="preserve"> – (G) The Octopus has two identical male DB9 connectors protruding from it. These can be used to power stepper motors. The current NOVAC system (</w:t>
      </w:r>
      <w:del w:id="1182" w:author="Santiago Arellano" w:date="2016-03-30T14:57:00Z">
        <w:r w:rsidDel="00D87EAC">
          <w:delText xml:space="preserve">ver </w:delText>
        </w:r>
      </w:del>
      <w:ins w:id="1183" w:author="Santiago Arellano" w:date="2016-03-30T14:57:00Z">
        <w:r w:rsidR="00D87EAC">
          <w:t xml:space="preserve">v. </w:t>
        </w:r>
      </w:ins>
      <w:r>
        <w:t>3) only uses 1 motor. The correct DB9 connector must be identified by trial and error. Connect the motor cable to one of them and see if the motor works. If not, try the other connector.</w:t>
      </w:r>
    </w:p>
    <w:p w:rsidR="00D92D5C" w:rsidRDefault="00D92D5C">
      <w:pPr>
        <w:pStyle w:val="Footer"/>
        <w:tabs>
          <w:tab w:val="clear" w:pos="4536"/>
          <w:tab w:val="clear" w:pos="9072"/>
        </w:tabs>
        <w:spacing w:line="280" w:lineRule="atLeast"/>
        <w:jc w:val="center"/>
        <w:pPrChange w:id="1184" w:author="Santiago Arellano" w:date="2016-03-30T14:55:00Z">
          <w:pPr>
            <w:pStyle w:val="Footer"/>
            <w:tabs>
              <w:tab w:val="clear" w:pos="4536"/>
              <w:tab w:val="clear" w:pos="9072"/>
            </w:tabs>
            <w:spacing w:line="280" w:lineRule="atLeast"/>
            <w:jc w:val="both"/>
          </w:pPr>
        </w:pPrChange>
      </w:pPr>
    </w:p>
    <w:p w:rsidR="00D92D5C" w:rsidRDefault="00F7099F">
      <w:pPr>
        <w:pStyle w:val="Footer"/>
        <w:keepNext/>
        <w:tabs>
          <w:tab w:val="clear" w:pos="4536"/>
          <w:tab w:val="clear" w:pos="9072"/>
        </w:tabs>
        <w:spacing w:line="280" w:lineRule="atLeast"/>
        <w:jc w:val="center"/>
        <w:pPrChange w:id="1185" w:author="Santiago Arellano" w:date="2016-03-30T14:55:00Z">
          <w:pPr>
            <w:pStyle w:val="Footer"/>
            <w:keepNext/>
            <w:tabs>
              <w:tab w:val="clear" w:pos="4536"/>
              <w:tab w:val="clear" w:pos="9072"/>
            </w:tabs>
            <w:spacing w:line="280" w:lineRule="atLeast"/>
            <w:jc w:val="both"/>
          </w:pPr>
        </w:pPrChange>
      </w:pPr>
      <w:r>
        <w:rPr>
          <w:noProof/>
          <w:lang w:val="en-US"/>
        </w:rPr>
        <w:lastRenderedPageBreak/>
        <w:drawing>
          <wp:inline distT="0" distB="0" distL="0" distR="0" wp14:anchorId="74DB763D" wp14:editId="225406EF">
            <wp:extent cx="3972265" cy="2232561"/>
            <wp:effectExtent l="0" t="0" r="0" b="0"/>
            <wp:docPr id="110" name="Picture 110" descr="\\igswwawglt199\Documents\NOVAC\Manuals\Instrument Photos\20160301_13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gswwawglt199\Documents\NOVAC\Manuals\Instrument Photos\20160301_13194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2458" cy="2232670"/>
                    </a:xfrm>
                    <a:prstGeom prst="rect">
                      <a:avLst/>
                    </a:prstGeom>
                    <a:noFill/>
                    <a:ln>
                      <a:noFill/>
                    </a:ln>
                  </pic:spPr>
                </pic:pic>
              </a:graphicData>
            </a:graphic>
          </wp:inline>
        </w:drawing>
      </w:r>
    </w:p>
    <w:p w:rsidR="00F7099F" w:rsidRDefault="00D92D5C" w:rsidP="00E30787">
      <w:pPr>
        <w:pStyle w:val="Caption"/>
        <w:jc w:val="center"/>
      </w:pPr>
      <w:r>
        <w:t xml:space="preserve">Figure </w:t>
      </w:r>
      <w:r>
        <w:fldChar w:fldCharType="begin"/>
      </w:r>
      <w:r>
        <w:instrText xml:space="preserve"> SEQ Figure \* ARABIC </w:instrText>
      </w:r>
      <w:r>
        <w:fldChar w:fldCharType="separate"/>
      </w:r>
      <w:r w:rsidR="000D559E">
        <w:rPr>
          <w:noProof/>
        </w:rPr>
        <w:t>10</w:t>
      </w:r>
      <w:r>
        <w:fldChar w:fldCharType="end"/>
      </w:r>
      <w:r>
        <w:t xml:space="preserve"> – (H) The motor connector is DB9. This adapter is required to connect the motor cable.</w:t>
      </w:r>
    </w:p>
    <w:p w:rsidR="00F7099F" w:rsidRDefault="00F7099F">
      <w:pPr>
        <w:spacing w:line="280" w:lineRule="atLeast"/>
        <w:jc w:val="center"/>
        <w:pPrChange w:id="1186" w:author="Santiago Arellano" w:date="2016-03-30T14:55:00Z">
          <w:pPr>
            <w:spacing w:line="280" w:lineRule="atLeast"/>
            <w:jc w:val="both"/>
          </w:pPr>
        </w:pPrChange>
      </w:pPr>
    </w:p>
    <w:p w:rsidR="00D92D5C" w:rsidRDefault="00F7099F">
      <w:pPr>
        <w:keepNext/>
        <w:spacing w:line="280" w:lineRule="atLeast"/>
        <w:jc w:val="center"/>
        <w:pPrChange w:id="1187" w:author="Santiago Arellano" w:date="2016-03-30T14:55:00Z">
          <w:pPr>
            <w:keepNext/>
            <w:spacing w:line="280" w:lineRule="atLeast"/>
            <w:jc w:val="both"/>
          </w:pPr>
        </w:pPrChange>
      </w:pPr>
      <w:r>
        <w:rPr>
          <w:noProof/>
          <w:lang w:val="en-US"/>
        </w:rPr>
        <w:drawing>
          <wp:inline distT="0" distB="0" distL="0" distR="0" wp14:anchorId="0C9AD392" wp14:editId="2AB34C3A">
            <wp:extent cx="4056780" cy="2280062"/>
            <wp:effectExtent l="0" t="0" r="1270" b="6350"/>
            <wp:docPr id="112" name="Picture 112" descr="\\igswwawglt199\Documents\NOVAC\Manuals\Instrument Photos\20160301_13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gswwawglt199\Documents\NOVAC\Manuals\Instrument Photos\20160301_13200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6977" cy="2280173"/>
                    </a:xfrm>
                    <a:prstGeom prst="rect">
                      <a:avLst/>
                    </a:prstGeom>
                    <a:noFill/>
                    <a:ln>
                      <a:noFill/>
                    </a:ln>
                  </pic:spPr>
                </pic:pic>
              </a:graphicData>
            </a:graphic>
          </wp:inline>
        </w:drawing>
      </w:r>
    </w:p>
    <w:p w:rsidR="00F7099F" w:rsidRDefault="00D92D5C" w:rsidP="00E30787">
      <w:pPr>
        <w:pStyle w:val="Caption"/>
        <w:jc w:val="center"/>
      </w:pPr>
      <w:r>
        <w:t xml:space="preserve">Figure </w:t>
      </w:r>
      <w:r>
        <w:fldChar w:fldCharType="begin"/>
      </w:r>
      <w:r>
        <w:instrText xml:space="preserve"> SEQ Figure \* ARABIC </w:instrText>
      </w:r>
      <w:r>
        <w:fldChar w:fldCharType="separate"/>
      </w:r>
      <w:r w:rsidR="000D559E">
        <w:rPr>
          <w:noProof/>
        </w:rPr>
        <w:t>11</w:t>
      </w:r>
      <w:r>
        <w:fldChar w:fldCharType="end"/>
      </w:r>
      <w:r>
        <w:t xml:space="preserve"> – (I) The motor cable is long enough to reach the scanner (typically on a pole).</w:t>
      </w:r>
    </w:p>
    <w:p w:rsidR="00F7099F" w:rsidRDefault="00F7099F">
      <w:pPr>
        <w:spacing w:line="280" w:lineRule="atLeast"/>
        <w:jc w:val="center"/>
        <w:pPrChange w:id="1188" w:author="Santiago Arellano" w:date="2016-03-30T14:55:00Z">
          <w:pPr>
            <w:spacing w:line="280" w:lineRule="atLeast"/>
            <w:jc w:val="both"/>
          </w:pPr>
        </w:pPrChange>
      </w:pPr>
    </w:p>
    <w:p w:rsidR="00D92D5C" w:rsidRDefault="00F7099F">
      <w:pPr>
        <w:keepNext/>
        <w:spacing w:line="280" w:lineRule="atLeast"/>
        <w:jc w:val="center"/>
        <w:pPrChange w:id="1189" w:author="Santiago Arellano" w:date="2016-03-30T14:55:00Z">
          <w:pPr>
            <w:keepNext/>
            <w:spacing w:line="280" w:lineRule="atLeast"/>
            <w:jc w:val="both"/>
          </w:pPr>
        </w:pPrChange>
      </w:pPr>
      <w:r>
        <w:rPr>
          <w:noProof/>
          <w:lang w:val="en-US"/>
        </w:rPr>
        <w:drawing>
          <wp:inline distT="0" distB="0" distL="0" distR="0" wp14:anchorId="3B800BC9" wp14:editId="3A50F922">
            <wp:extent cx="3908878" cy="2196935"/>
            <wp:effectExtent l="0" t="0" r="0" b="0"/>
            <wp:docPr id="120" name="Picture 120" descr="\\igswwawglt199\Documents\NOVAC\Manuals\Instrument Photos\20160301_13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gswwawglt199\Documents\NOVAC\Manuals\Instrument Photos\20160301_1332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09068" cy="2197042"/>
                    </a:xfrm>
                    <a:prstGeom prst="rect">
                      <a:avLst/>
                    </a:prstGeom>
                    <a:noFill/>
                    <a:ln>
                      <a:noFill/>
                    </a:ln>
                  </pic:spPr>
                </pic:pic>
              </a:graphicData>
            </a:graphic>
          </wp:inline>
        </w:drawing>
      </w:r>
    </w:p>
    <w:p w:rsidR="00F7099F" w:rsidRDefault="00D92D5C" w:rsidP="00E30787">
      <w:pPr>
        <w:pStyle w:val="Caption"/>
        <w:jc w:val="center"/>
      </w:pPr>
      <w:r>
        <w:t xml:space="preserve">Figure </w:t>
      </w:r>
      <w:r>
        <w:fldChar w:fldCharType="begin"/>
      </w:r>
      <w:r>
        <w:instrText xml:space="preserve"> SEQ Figure \* ARABIC </w:instrText>
      </w:r>
      <w:r>
        <w:fldChar w:fldCharType="separate"/>
      </w:r>
      <w:r w:rsidR="000D559E">
        <w:rPr>
          <w:noProof/>
        </w:rPr>
        <w:t>12</w:t>
      </w:r>
      <w:r>
        <w:fldChar w:fldCharType="end"/>
      </w:r>
      <w:r>
        <w:t xml:space="preserve"> – (J) One ribbon cable coming off the Octopus is split into 2 female DB9 connectors, with an additional 3-lead ribbon cable splitting off and going to a male DB9 plug. The two female connectors go into serial ports P1 and P2 on the MOXA. The plug with the extra cable coming off it goes in P1.</w:t>
      </w:r>
    </w:p>
    <w:p w:rsidR="00F7099F" w:rsidRDefault="00F7099F">
      <w:pPr>
        <w:spacing w:line="280" w:lineRule="atLeast"/>
        <w:jc w:val="center"/>
        <w:pPrChange w:id="1190" w:author="Santiago Arellano" w:date="2016-03-30T14:55:00Z">
          <w:pPr>
            <w:spacing w:line="280" w:lineRule="atLeast"/>
            <w:jc w:val="both"/>
          </w:pPr>
        </w:pPrChange>
      </w:pPr>
    </w:p>
    <w:p w:rsidR="00D92D5C" w:rsidRDefault="00F7099F">
      <w:pPr>
        <w:keepNext/>
        <w:spacing w:line="280" w:lineRule="atLeast"/>
        <w:jc w:val="center"/>
        <w:pPrChange w:id="1191" w:author="Santiago Arellano" w:date="2016-03-30T14:55:00Z">
          <w:pPr>
            <w:keepNext/>
            <w:spacing w:line="280" w:lineRule="atLeast"/>
            <w:jc w:val="both"/>
          </w:pPr>
        </w:pPrChange>
      </w:pPr>
      <w:r>
        <w:rPr>
          <w:noProof/>
          <w:lang w:val="en-US"/>
        </w:rPr>
        <w:lastRenderedPageBreak/>
        <w:drawing>
          <wp:inline distT="0" distB="0" distL="0" distR="0" wp14:anchorId="4F726265" wp14:editId="72359CBF">
            <wp:extent cx="3906981" cy="2195869"/>
            <wp:effectExtent l="0" t="0" r="0" b="0"/>
            <wp:docPr id="121" name="Picture 121" descr="\\igswwawglt199\Documents\NOVAC\Manuals\Instrument Photos\20160301_13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gswwawglt199\Documents\NOVAC\Manuals\Instrument Photos\20160301_13324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7171" cy="2195976"/>
                    </a:xfrm>
                    <a:prstGeom prst="rect">
                      <a:avLst/>
                    </a:prstGeom>
                    <a:noFill/>
                    <a:ln>
                      <a:noFill/>
                    </a:ln>
                  </pic:spPr>
                </pic:pic>
              </a:graphicData>
            </a:graphic>
          </wp:inline>
        </w:drawing>
      </w:r>
    </w:p>
    <w:p w:rsidR="00F7099F" w:rsidRDefault="00D92D5C" w:rsidP="00E30787">
      <w:pPr>
        <w:pStyle w:val="Caption"/>
        <w:jc w:val="center"/>
      </w:pPr>
      <w:r>
        <w:t xml:space="preserve">Figure </w:t>
      </w:r>
      <w:r>
        <w:fldChar w:fldCharType="begin"/>
      </w:r>
      <w:r>
        <w:instrText xml:space="preserve"> SEQ Figure \* ARABIC </w:instrText>
      </w:r>
      <w:r>
        <w:fldChar w:fldCharType="separate"/>
      </w:r>
      <w:r w:rsidR="000D559E">
        <w:rPr>
          <w:noProof/>
        </w:rPr>
        <w:t>13</w:t>
      </w:r>
      <w:r>
        <w:fldChar w:fldCharType="end"/>
      </w:r>
      <w:r>
        <w:t xml:space="preserve"> – (K) The extra 3-lead cable coming off the MOXA P1 plug goes to the spectrometer. It only fits in the one serial port.</w:t>
      </w:r>
    </w:p>
    <w:p w:rsidR="00F7099F" w:rsidRDefault="00F7099F" w:rsidP="00B00EB9">
      <w:pPr>
        <w:spacing w:line="280" w:lineRule="atLeast"/>
        <w:jc w:val="both"/>
      </w:pPr>
    </w:p>
    <w:p w:rsidR="00F8616A" w:rsidRDefault="00F8616A" w:rsidP="00F8616A">
      <w:pPr>
        <w:pStyle w:val="Heading3"/>
      </w:pPr>
      <w:bookmarkStart w:id="1192" w:name="_Toc450221986"/>
      <w:r>
        <w:t>3.1.2 DOAS Scanner</w:t>
      </w:r>
      <w:bookmarkEnd w:id="1192"/>
    </w:p>
    <w:p w:rsidR="001E1951" w:rsidRDefault="001E1951" w:rsidP="001E1951"/>
    <w:p w:rsidR="001E1951" w:rsidRDefault="001E1951" w:rsidP="001E1951">
      <w:r>
        <w:t xml:space="preserve">The NOVAC DOAS scanner is used to scan the sky from horizon to horizon, scanning a cross-section of the volcanic plume if it is overhead. The scanner is assembled from a number of individual components. </w:t>
      </w:r>
    </w:p>
    <w:p w:rsidR="001E1951" w:rsidRDefault="001E1951" w:rsidP="001E1951"/>
    <w:p w:rsidR="001E1951" w:rsidRDefault="001E1951" w:rsidP="001E1951">
      <w:r>
        <w:t>Coming from the spectrometer, one or two optical fibers end in the focal plane of a simple telescope. The telescope contains an optical bandpass filter that only transmits UV wavelengths, filtering out visible and infrared radiation (very little visible light is let through, so it’s more or less impossible to look through the telescope). A quartz lens defines a relatively narrow field of view</w:t>
      </w:r>
      <w:ins w:id="1193" w:author="Santiago Arellano" w:date="2016-03-30T14:59:00Z">
        <w:r w:rsidR="00D87EAC">
          <w:t xml:space="preserve"> of about 0.</w:t>
        </w:r>
      </w:ins>
      <w:ins w:id="1194" w:author="Santiago Arellano" w:date="2016-03-30T15:00:00Z">
        <w:r w:rsidR="00D87EAC">
          <w:t>6</w:t>
        </w:r>
      </w:ins>
      <w:ins w:id="1195" w:author="Santiago Arellano" w:date="2016-03-30T15:01:00Z">
        <w:r w:rsidR="00D87EAC">
          <w:sym w:font="Symbol" w:char="F0B0"/>
        </w:r>
        <w:r w:rsidR="00D87EAC">
          <w:t xml:space="preserve"> (11 mrad)</w:t>
        </w:r>
      </w:ins>
      <w:r>
        <w:t>, which can be approximated as a single beam.</w:t>
      </w:r>
    </w:p>
    <w:p w:rsidR="001E1951" w:rsidRDefault="001E1951" w:rsidP="001E1951"/>
    <w:p w:rsidR="001E1951" w:rsidRDefault="001E1951" w:rsidP="001E1951">
      <w:r>
        <w:t xml:space="preserve">The telescope is pointed at a scanning element. This is either a mirror or a prism, depending on whether the scanner is a ‘cone’ or ‘flat’ scanner. A flat scanner has a 90 degree scan angle and scans from one horizon to the other passing through the zenith. Flat scanners use a prism to deflect the light into the telescope. Cone scanners have a 60 degree scan angle and therefore surround the volcano a bit during the scan. They never pass through zenith, but rather define a cone around the volcano. The cone scanners use a mirror to deflect light into the telescope. There are also two types of scanner hoods, and the correct one needs to be employed </w:t>
      </w:r>
      <w:r w:rsidR="004B1F3F">
        <w:t>for each type of scanner (see images below).</w:t>
      </w:r>
      <w:ins w:id="1196" w:author="Santiago Arellano" w:date="2016-03-30T15:03:00Z">
        <w:r w:rsidR="00D87EAC">
          <w:t xml:space="preserve"> The hood rotates together with the mirror or prism, thus light is transmitted through a quartz window in the hood that is always </w:t>
        </w:r>
      </w:ins>
      <w:ins w:id="1197" w:author="Santiago Arellano" w:date="2016-03-30T15:05:00Z">
        <w:r w:rsidR="008D3A8C">
          <w:t>aligned</w:t>
        </w:r>
      </w:ins>
      <w:ins w:id="1198" w:author="Santiago Arellano" w:date="2016-03-30T15:03:00Z">
        <w:r w:rsidR="00D87EAC">
          <w:t xml:space="preserve"> with the internal </w:t>
        </w:r>
      </w:ins>
      <w:ins w:id="1199" w:author="Santiago Arellano" w:date="2016-03-30T15:04:00Z">
        <w:r w:rsidR="00D87EAC">
          <w:t>mirror (prism)</w:t>
        </w:r>
      </w:ins>
      <w:ins w:id="1200" w:author="Santiago Arellano" w:date="2016-03-30T15:05:00Z">
        <w:r w:rsidR="008D3A8C">
          <w:t>.</w:t>
        </w:r>
      </w:ins>
    </w:p>
    <w:p w:rsidR="004B1F3F" w:rsidRDefault="004B1F3F" w:rsidP="001E1951"/>
    <w:p w:rsidR="004B1F3F" w:rsidRDefault="004B1F3F" w:rsidP="001E1951">
      <w:r>
        <w:t xml:space="preserve">If the plume is located overhead, wind measurements can be made by using a ‘dual-beam’ scanner. </w:t>
      </w:r>
      <w:r w:rsidRPr="004B1F3F">
        <w:rPr>
          <w:b/>
        </w:rPr>
        <w:t>(Though this mode of operation is currently not functional in the instrument version 3 (MOXA), we hope to restore this functionality soon)</w:t>
      </w:r>
      <w:r w:rsidRPr="004B1F3F">
        <w:t>.</w:t>
      </w:r>
      <w:r>
        <w:t xml:space="preserve"> Dual-beam scanners use two fibers leading to an SD2000 double spectrometer. During normal scanning operation, only one spectrometer channel (typically the Master channel) is used</w:t>
      </w:r>
      <w:ins w:id="1201" w:author="Santiago Arellano" w:date="2016-03-30T15:06:00Z">
        <w:r w:rsidR="008D3A8C">
          <w:t>;</w:t>
        </w:r>
      </w:ins>
      <w:del w:id="1202" w:author="Santiago Arellano" w:date="2016-03-30T15:05:00Z">
        <w:r w:rsidDel="008D3A8C">
          <w:delText>,</w:delText>
        </w:r>
      </w:del>
      <w:r>
        <w:t xml:space="preserve"> if the conditions are right for a wind measurement, the second spectrometer channel (Slave) is also used. The </w:t>
      </w:r>
      <w:del w:id="1203" w:author="Santiago Arellano" w:date="2016-03-30T15:06:00Z">
        <w:r w:rsidDel="008D3A8C">
          <w:delText xml:space="preserve">only </w:delText>
        </w:r>
      </w:del>
      <w:ins w:id="1204" w:author="Santiago Arellano" w:date="2016-03-30T15:06:00Z">
        <w:r w:rsidR="008D3A8C">
          <w:t xml:space="preserve">main </w:t>
        </w:r>
      </w:ins>
      <w:r>
        <w:t xml:space="preserve">difference between single and dual </w:t>
      </w:r>
      <w:r w:rsidR="00704FA4">
        <w:t>beam scanners is that the instrument uses two fiber optics cables, and therefore the telescope has two holes that accept the fiber ends (see pictures below).</w:t>
      </w:r>
      <w:ins w:id="1205" w:author="Santiago Arellano" w:date="2016-03-30T15:06:00Z">
        <w:r w:rsidR="008D3A8C">
          <w:t xml:space="preserve"> Dual-beam scanners are by default flat.</w:t>
        </w:r>
      </w:ins>
    </w:p>
    <w:p w:rsidR="00704FA4" w:rsidRDefault="00704FA4" w:rsidP="001E1951"/>
    <w:p w:rsidR="00704FA4" w:rsidRDefault="00704FA4" w:rsidP="001E1951">
      <w:r>
        <w:t>When the instrument is powered on, the computer does not know in which direction the scanner is pointing. Therefore, the first thing that the scanner does is find its ‘home’ position. This position is defined by a small reference switch inside the scanner. When the scanner is powered off, it can be rotated by hand. You should be able to hear a little ‘click’ when the scanner passes through the reference switch. Once this switch is reached, the computer knows the scanner is at ‘home’ and the measurements can begin. In the past, the reference switch has sometimes come loose. If this happens, the instrument will no longer be able to find ‘home’, and no measurements will be made. Check to ensure that the reference switch is activated properly.</w:t>
      </w:r>
      <w:ins w:id="1206" w:author="Santiago Arellano" w:date="2016-03-30T15:08:00Z">
        <w:r w:rsidR="008D3A8C">
          <w:t xml:space="preserve"> If not, the scanner hood should be removed, the four screws holding the stepper motor plate taken out and the switch adjusted as close as possible to the motor axis to ensure proper contact with the motor switch.</w:t>
        </w:r>
      </w:ins>
    </w:p>
    <w:p w:rsidR="00704FA4" w:rsidRDefault="00704FA4" w:rsidP="001E1951"/>
    <w:p w:rsidR="00704FA4" w:rsidRPr="001E1951" w:rsidRDefault="00704FA4" w:rsidP="001E1951">
      <w:r>
        <w:t xml:space="preserve">When installing the scanners in the field, the axis of the scanner is typically lined up with the volcanic vent. The scanner hood should be </w:t>
      </w:r>
      <w:r w:rsidRPr="00704FA4">
        <w:rPr>
          <w:b/>
        </w:rPr>
        <w:t>pointing away</w:t>
      </w:r>
      <w:r>
        <w:t xml:space="preserve"> from the volcano. The mirror in the cone scanners will collect light coming from the direction of the volcano only if the scanner is pointing away from the volcano.</w:t>
      </w:r>
      <w:ins w:id="1207" w:author="Santiago Arellano" w:date="2016-03-30T15:10:00Z">
        <w:r w:rsidR="008D3A8C">
          <w:t xml:space="preserve"> In the standard configuration of the scanner, the rotation proceeds clockwise as seen from the scanner hood in direction of the volcano.</w:t>
        </w:r>
      </w:ins>
    </w:p>
    <w:p w:rsidR="00F8616A" w:rsidRDefault="00F8616A">
      <w:pPr>
        <w:spacing w:line="280" w:lineRule="atLeast"/>
        <w:jc w:val="center"/>
        <w:pPrChange w:id="1208" w:author="Santiago Arellano" w:date="2016-03-30T15:11:00Z">
          <w:pPr>
            <w:spacing w:line="280" w:lineRule="atLeast"/>
            <w:jc w:val="both"/>
          </w:pPr>
        </w:pPrChange>
      </w:pPr>
    </w:p>
    <w:p w:rsidR="00704FA4" w:rsidRDefault="00F7099F">
      <w:pPr>
        <w:keepNext/>
        <w:spacing w:line="280" w:lineRule="atLeast"/>
        <w:jc w:val="center"/>
        <w:pPrChange w:id="1209" w:author="Santiago Arellano" w:date="2016-03-30T15:11:00Z">
          <w:pPr>
            <w:keepNext/>
            <w:spacing w:line="280" w:lineRule="atLeast"/>
            <w:jc w:val="both"/>
          </w:pPr>
        </w:pPrChange>
      </w:pPr>
      <w:r>
        <w:rPr>
          <w:noProof/>
          <w:lang w:val="en-US"/>
        </w:rPr>
        <w:drawing>
          <wp:inline distT="0" distB="0" distL="0" distR="0" wp14:anchorId="0DCB4659" wp14:editId="4A567AA8">
            <wp:extent cx="4077910" cy="2291938"/>
            <wp:effectExtent l="0" t="0" r="0" b="0"/>
            <wp:docPr id="116" name="Picture 116" descr="\\igswwawglt199\Documents\NOVAC\Manuals\Instrument Photos\20160301_13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gswwawglt199\Documents\NOVAC\Manuals\Instrument Photos\20160301_13301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78108" cy="2292049"/>
                    </a:xfrm>
                    <a:prstGeom prst="rect">
                      <a:avLst/>
                    </a:prstGeom>
                    <a:noFill/>
                    <a:ln>
                      <a:noFill/>
                    </a:ln>
                  </pic:spPr>
                </pic:pic>
              </a:graphicData>
            </a:graphic>
          </wp:inline>
        </w:drawing>
      </w:r>
    </w:p>
    <w:p w:rsidR="00F7099F" w:rsidRDefault="00704FA4" w:rsidP="00E30787">
      <w:pPr>
        <w:pStyle w:val="Caption"/>
        <w:jc w:val="center"/>
      </w:pPr>
      <w:r>
        <w:t xml:space="preserve">Figure </w:t>
      </w:r>
      <w:r>
        <w:fldChar w:fldCharType="begin"/>
      </w:r>
      <w:r>
        <w:instrText xml:space="preserve"> SEQ Figure \* ARABIC </w:instrText>
      </w:r>
      <w:r>
        <w:fldChar w:fldCharType="separate"/>
      </w:r>
      <w:r w:rsidR="000D559E">
        <w:rPr>
          <w:noProof/>
        </w:rPr>
        <w:t>14</w:t>
      </w:r>
      <w:r>
        <w:fldChar w:fldCharType="end"/>
      </w:r>
      <w:r>
        <w:t xml:space="preserve"> – NOVAC scanner assembly. This is a ‘cone’ scanner. Note how the cone scanner points back towards the right in this image. This would be the proper mounting direction if the volcano is on the right side of the image.</w:t>
      </w:r>
      <w:ins w:id="1210" w:author="Santiago Arellano" w:date="2016-03-30T15:12:00Z">
        <w:r w:rsidR="008D3A8C">
          <w:t xml:space="preserve"> This positioning also holds for flat scanners.</w:t>
        </w:r>
      </w:ins>
    </w:p>
    <w:p w:rsidR="00F7099F" w:rsidRDefault="00F7099F">
      <w:pPr>
        <w:spacing w:line="280" w:lineRule="atLeast"/>
        <w:jc w:val="center"/>
        <w:pPrChange w:id="1211" w:author="Santiago Arellano" w:date="2016-03-30T15:11:00Z">
          <w:pPr>
            <w:spacing w:line="280" w:lineRule="atLeast"/>
            <w:jc w:val="both"/>
          </w:pPr>
        </w:pPrChange>
      </w:pPr>
    </w:p>
    <w:p w:rsidR="00704FA4" w:rsidRDefault="00F7099F">
      <w:pPr>
        <w:keepNext/>
        <w:spacing w:line="280" w:lineRule="atLeast"/>
        <w:jc w:val="center"/>
        <w:pPrChange w:id="1212" w:author="Santiago Arellano" w:date="2016-03-30T15:11:00Z">
          <w:pPr>
            <w:keepNext/>
            <w:spacing w:line="280" w:lineRule="atLeast"/>
            <w:jc w:val="both"/>
          </w:pPr>
        </w:pPrChange>
      </w:pPr>
      <w:r>
        <w:rPr>
          <w:noProof/>
          <w:lang w:val="en-US"/>
        </w:rPr>
        <w:lastRenderedPageBreak/>
        <w:drawing>
          <wp:inline distT="0" distB="0" distL="0" distR="0" wp14:anchorId="72AC4CF4" wp14:editId="5711293F">
            <wp:extent cx="4060271" cy="2282024"/>
            <wp:effectExtent l="0" t="0" r="0" b="4445"/>
            <wp:docPr id="117" name="Picture 117" descr="\\igswwawglt199\Documents\NOVAC\Manuals\Instrument Photos\20160301_13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gswwawglt199\Documents\NOVAC\Manuals\Instrument Photos\20160301_13233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62807" cy="2283449"/>
                    </a:xfrm>
                    <a:prstGeom prst="rect">
                      <a:avLst/>
                    </a:prstGeom>
                    <a:noFill/>
                    <a:ln>
                      <a:noFill/>
                    </a:ln>
                  </pic:spPr>
                </pic:pic>
              </a:graphicData>
            </a:graphic>
          </wp:inline>
        </w:drawing>
      </w:r>
    </w:p>
    <w:p w:rsidR="00F7099F" w:rsidRDefault="00704FA4" w:rsidP="00E30787">
      <w:pPr>
        <w:pStyle w:val="Caption"/>
        <w:jc w:val="center"/>
      </w:pPr>
      <w:r>
        <w:t xml:space="preserve">Figure </w:t>
      </w:r>
      <w:r>
        <w:fldChar w:fldCharType="begin"/>
      </w:r>
      <w:r>
        <w:instrText xml:space="preserve"> SEQ Figure \* ARABIC </w:instrText>
      </w:r>
      <w:r>
        <w:fldChar w:fldCharType="separate"/>
      </w:r>
      <w:r w:rsidR="000D559E">
        <w:rPr>
          <w:noProof/>
        </w:rPr>
        <w:t>15</w:t>
      </w:r>
      <w:r>
        <w:fldChar w:fldCharType="end"/>
      </w:r>
      <w:r>
        <w:t xml:space="preserve"> – The optical elements in the NOVAC scanner. A telescope is pointing at a moving mirror. The mirror is mounted on a stepper motor. The motor shaft protrudes out the far side as well – this is where the scanner hood is mounted.</w:t>
      </w:r>
      <w:ins w:id="1213" w:author="Santiago Arellano" w:date="2016-03-30T15:13:00Z">
        <w:r w:rsidR="008D3A8C">
          <w:t xml:space="preserve"> On both sides of the motor shaft there are flattened sections in opposite positions. These indicates where the screws of the hood (external shaft) and the mirror or prism (internal shaft) have to be fastened.</w:t>
        </w:r>
      </w:ins>
    </w:p>
    <w:p w:rsidR="00F7099F" w:rsidRDefault="00F7099F">
      <w:pPr>
        <w:spacing w:line="280" w:lineRule="atLeast"/>
        <w:jc w:val="center"/>
        <w:pPrChange w:id="1214" w:author="Santiago Arellano" w:date="2016-03-30T15:11:00Z">
          <w:pPr>
            <w:spacing w:line="280" w:lineRule="atLeast"/>
            <w:jc w:val="both"/>
          </w:pPr>
        </w:pPrChange>
      </w:pPr>
    </w:p>
    <w:p w:rsidR="00704FA4" w:rsidRDefault="00F7099F">
      <w:pPr>
        <w:keepNext/>
        <w:spacing w:line="280" w:lineRule="atLeast"/>
        <w:jc w:val="center"/>
        <w:pPrChange w:id="1215" w:author="Santiago Arellano" w:date="2016-03-30T15:11:00Z">
          <w:pPr>
            <w:keepNext/>
            <w:spacing w:line="280" w:lineRule="atLeast"/>
            <w:jc w:val="both"/>
          </w:pPr>
        </w:pPrChange>
      </w:pPr>
      <w:r>
        <w:rPr>
          <w:noProof/>
          <w:lang w:val="en-US"/>
        </w:rPr>
        <w:drawing>
          <wp:inline distT="0" distB="0" distL="0" distR="0" wp14:anchorId="4868326C" wp14:editId="60633F96">
            <wp:extent cx="4145155" cy="2329732"/>
            <wp:effectExtent l="0" t="0" r="8255" b="0"/>
            <wp:docPr id="118" name="Picture 118" descr="\\igswwawglt199\Documents\NOVAC\Manuals\Instrument Photos\20160301_13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gswwawglt199\Documents\NOVAC\Manuals\Instrument Photos\20160301_13255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rsidR="00F7099F" w:rsidRDefault="00704FA4" w:rsidP="00E30787">
      <w:pPr>
        <w:pStyle w:val="Caption"/>
        <w:jc w:val="center"/>
      </w:pPr>
      <w:r>
        <w:t xml:space="preserve">Figure </w:t>
      </w:r>
      <w:r>
        <w:fldChar w:fldCharType="begin"/>
      </w:r>
      <w:r>
        <w:instrText xml:space="preserve"> SEQ Figure \* ARABIC </w:instrText>
      </w:r>
      <w:r>
        <w:fldChar w:fldCharType="separate"/>
      </w:r>
      <w:r w:rsidR="000D559E">
        <w:rPr>
          <w:noProof/>
        </w:rPr>
        <w:t>16</w:t>
      </w:r>
      <w:r>
        <w:fldChar w:fldCharType="end"/>
      </w:r>
      <w:r>
        <w:t xml:space="preserve"> – The double scanner (on the left) has two holes for fiber optic cables to be connected</w:t>
      </w:r>
      <w:ins w:id="1216" w:author="Santiago Arellano" w:date="2016-03-30T15:15:00Z">
        <w:r w:rsidR="002F3736">
          <w:t xml:space="preserve"> and secured with corresponding screws (</w:t>
        </w:r>
      </w:ins>
      <w:ins w:id="1217" w:author="Santiago Arellano" w:date="2016-03-30T15:16:00Z">
        <w:r w:rsidR="002F3736">
          <w:t>one of which is visible on the left scanner</w:t>
        </w:r>
      </w:ins>
      <w:ins w:id="1218" w:author="Santiago Arellano" w:date="2016-03-30T15:15:00Z">
        <w:r w:rsidR="002F3736">
          <w:t>)</w:t>
        </w:r>
      </w:ins>
      <w:r>
        <w:t>. The single scanner (on the right) has only one fiber connection</w:t>
      </w:r>
      <w:ins w:id="1219" w:author="Santiago Arellano" w:date="2016-03-30T15:16:00Z">
        <w:r w:rsidR="002F3736">
          <w:t xml:space="preserve"> and screw</w:t>
        </w:r>
      </w:ins>
      <w:r>
        <w:t>.</w:t>
      </w:r>
      <w:ins w:id="1220" w:author="Santiago Arellano" w:date="2016-03-30T15:16:00Z">
        <w:r w:rsidR="002F3736">
          <w:t xml:space="preserve"> The other holes on the</w:t>
        </w:r>
        <w:r w:rsidR="00587C00">
          <w:t xml:space="preserve"> plate are intended f</w:t>
        </w:r>
      </w:ins>
      <w:ins w:id="1221" w:author="Santiago Arellano" w:date="2016-03-30T17:26:00Z">
        <w:r w:rsidR="00587C00">
          <w:t xml:space="preserve">or securing it with </w:t>
        </w:r>
      </w:ins>
      <w:ins w:id="1222" w:author="Santiago Arellano" w:date="2016-03-30T17:28:00Z">
        <w:r w:rsidR="00587C00">
          <w:t>a</w:t>
        </w:r>
      </w:ins>
      <w:ins w:id="1223" w:author="Santiago Arellano" w:date="2016-03-30T17:26:00Z">
        <w:r w:rsidR="00587C00">
          <w:t xml:space="preserve"> special tool.</w:t>
        </w:r>
      </w:ins>
    </w:p>
    <w:p w:rsidR="00F7099F" w:rsidRDefault="00F7099F">
      <w:pPr>
        <w:spacing w:line="280" w:lineRule="atLeast"/>
        <w:jc w:val="center"/>
        <w:pPrChange w:id="1224" w:author="Santiago Arellano" w:date="2016-03-30T15:11:00Z">
          <w:pPr>
            <w:spacing w:line="280" w:lineRule="atLeast"/>
            <w:jc w:val="both"/>
          </w:pPr>
        </w:pPrChange>
      </w:pPr>
    </w:p>
    <w:p w:rsidR="00704FA4" w:rsidRDefault="00F7099F">
      <w:pPr>
        <w:keepNext/>
        <w:spacing w:line="280" w:lineRule="atLeast"/>
        <w:jc w:val="center"/>
        <w:pPrChange w:id="1225" w:author="Santiago Arellano" w:date="2016-03-30T15:11:00Z">
          <w:pPr>
            <w:keepNext/>
            <w:spacing w:line="280" w:lineRule="atLeast"/>
            <w:jc w:val="both"/>
          </w:pPr>
        </w:pPrChange>
      </w:pPr>
      <w:r>
        <w:rPr>
          <w:noProof/>
          <w:lang w:val="en-US"/>
        </w:rPr>
        <w:lastRenderedPageBreak/>
        <w:drawing>
          <wp:inline distT="0" distB="0" distL="0" distR="0" wp14:anchorId="5A8B3BFA" wp14:editId="2A88C189">
            <wp:extent cx="4145155" cy="2329732"/>
            <wp:effectExtent l="0" t="0" r="8255" b="0"/>
            <wp:docPr id="119" name="Picture 119" descr="\\igswwawglt199\Documents\NOVAC\Manuals\Instrument Photos\20160301_13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gswwawglt199\Documents\NOVAC\Manuals\Instrument Photos\20160301_13264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rsidR="00F7099F" w:rsidRDefault="00704FA4" w:rsidP="00E30787">
      <w:pPr>
        <w:pStyle w:val="Caption"/>
        <w:jc w:val="center"/>
      </w:pPr>
      <w:r>
        <w:t xml:space="preserve">Figure </w:t>
      </w:r>
      <w:r>
        <w:fldChar w:fldCharType="begin"/>
      </w:r>
      <w:r>
        <w:instrText xml:space="preserve"> SEQ Figure \* ARABIC </w:instrText>
      </w:r>
      <w:r>
        <w:fldChar w:fldCharType="separate"/>
      </w:r>
      <w:r w:rsidR="000D559E">
        <w:rPr>
          <w:noProof/>
        </w:rPr>
        <w:t>17</w:t>
      </w:r>
      <w:r>
        <w:fldChar w:fldCharType="end"/>
      </w:r>
      <w:r>
        <w:t xml:space="preserve"> – When switching from a cone to a flat scanner, the mirror must be replaced by a prism and the cone scanner hood must be replaced by a flat hood like the one in this image.</w:t>
      </w:r>
      <w:ins w:id="1226" w:author="Santiago Arellano" w:date="2016-03-30T17:28:00Z">
        <w:r w:rsidR="00587C00">
          <w:t xml:space="preserve"> Flat scanners are preferable for dual-beam instruments.</w:t>
        </w:r>
      </w:ins>
    </w:p>
    <w:p w:rsidR="00F7099F" w:rsidRDefault="00F7099F" w:rsidP="00B00EB9">
      <w:pPr>
        <w:spacing w:line="280" w:lineRule="atLeast"/>
        <w:jc w:val="both"/>
      </w:pPr>
    </w:p>
    <w:p w:rsidR="00E87391" w:rsidRDefault="00E87391" w:rsidP="00B00EB9">
      <w:pPr>
        <w:spacing w:line="280" w:lineRule="atLeast"/>
        <w:jc w:val="both"/>
      </w:pPr>
    </w:p>
    <w:p w:rsidR="00E87391" w:rsidRDefault="00E87391" w:rsidP="00E87391">
      <w:pPr>
        <w:pStyle w:val="Heading3"/>
      </w:pPr>
      <w:bookmarkStart w:id="1227" w:name="_Toc450221987"/>
      <w:r>
        <w:t>3.1.3 Example setup</w:t>
      </w:r>
      <w:bookmarkEnd w:id="1227"/>
    </w:p>
    <w:p w:rsidR="00E87391" w:rsidRDefault="00E87391" w:rsidP="00B00EB9">
      <w:pPr>
        <w:spacing w:line="280" w:lineRule="atLeast"/>
        <w:jc w:val="both"/>
      </w:pPr>
    </w:p>
    <w:p w:rsidR="00F05B6D" w:rsidRDefault="00F05B6D" w:rsidP="00B00EB9">
      <w:pPr>
        <w:spacing w:line="280" w:lineRule="atLeast"/>
        <w:jc w:val="both"/>
      </w:pPr>
      <w:r>
        <w:t>To ensure a good view of the volcanic plume and the horizon on either side of it, the NOVAC scanners are typically mounted on a pole of some sort, thus lifting it above any local obstructions such as vegetation or buildings. The rest of the NOVAC instrument will perform best if it’s not exposed to the elements (heat, precipitation, volcanic gas) more than necessary. Therefore, the instruments are typically placed in a separate box located at the base of the pole, possible shaded by the solar panels. The fiber optics and motor cable are then run through the inside of the pole down to the instrument. The telemetry antenna can be mounted on the same pole as the scanner as long as it does not obstruct the instrument’s view of the sky.</w:t>
      </w:r>
    </w:p>
    <w:p w:rsidR="00F7099F" w:rsidRDefault="00F7099F" w:rsidP="00B00EB9">
      <w:pPr>
        <w:spacing w:line="280" w:lineRule="atLeast"/>
        <w:jc w:val="both"/>
      </w:pPr>
    </w:p>
    <w:p w:rsidR="00F05B6D" w:rsidRDefault="00F7099F">
      <w:pPr>
        <w:keepNext/>
        <w:spacing w:line="280" w:lineRule="atLeast"/>
        <w:jc w:val="center"/>
        <w:pPrChange w:id="1228" w:author="Santiago Arellano" w:date="2016-03-30T17:31:00Z">
          <w:pPr>
            <w:keepNext/>
            <w:spacing w:line="280" w:lineRule="atLeast"/>
            <w:jc w:val="both"/>
          </w:pPr>
        </w:pPrChange>
      </w:pPr>
      <w:r>
        <w:rPr>
          <w:noProof/>
          <w:lang w:val="en-US"/>
        </w:rPr>
        <w:lastRenderedPageBreak/>
        <w:drawing>
          <wp:inline distT="0" distB="0" distL="0" distR="0" wp14:anchorId="5B7564D5" wp14:editId="41AA24D5">
            <wp:extent cx="4854494" cy="2728405"/>
            <wp:effectExtent l="0" t="3810" r="0" b="0"/>
            <wp:docPr id="130" name="Picture 130" descr="\\igswwawglt199\Documents\NOVAC\Manuals\Instrument Photos\20160301_13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gswwawglt199\Documents\NOVAC\Manuals\Instrument Photos\20160301_13450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4866849" cy="2735349"/>
                    </a:xfrm>
                    <a:prstGeom prst="rect">
                      <a:avLst/>
                    </a:prstGeom>
                    <a:noFill/>
                    <a:ln>
                      <a:noFill/>
                    </a:ln>
                  </pic:spPr>
                </pic:pic>
              </a:graphicData>
            </a:graphic>
          </wp:inline>
        </w:drawing>
      </w:r>
      <w:r>
        <w:rPr>
          <w:noProof/>
          <w:lang w:val="en-US"/>
        </w:rPr>
        <w:drawing>
          <wp:inline distT="0" distB="0" distL="0" distR="0" wp14:anchorId="3753D6F9" wp14:editId="266ACEE6">
            <wp:extent cx="4886261" cy="2746262"/>
            <wp:effectExtent l="3175" t="0" r="0" b="0"/>
            <wp:docPr id="131" name="Picture 131" descr="\\igswwawglt199\Documents\NOVAC\Manuals\Instrument Photos\20160301_134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gswwawglt199\Documents\NOVAC\Manuals\Instrument Photos\20160301_13452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4897848" cy="2752775"/>
                    </a:xfrm>
                    <a:prstGeom prst="rect">
                      <a:avLst/>
                    </a:prstGeom>
                    <a:noFill/>
                    <a:ln>
                      <a:noFill/>
                    </a:ln>
                  </pic:spPr>
                </pic:pic>
              </a:graphicData>
            </a:graphic>
          </wp:inline>
        </w:drawing>
      </w:r>
    </w:p>
    <w:p w:rsidR="00F7099F" w:rsidRDefault="00F05B6D" w:rsidP="00E30787">
      <w:pPr>
        <w:pStyle w:val="Caption"/>
        <w:jc w:val="center"/>
      </w:pPr>
      <w:r>
        <w:t xml:space="preserve">Figure </w:t>
      </w:r>
      <w:r>
        <w:fldChar w:fldCharType="begin"/>
      </w:r>
      <w:r>
        <w:instrText xml:space="preserve"> SEQ Figure \* ARABIC </w:instrText>
      </w:r>
      <w:r>
        <w:fldChar w:fldCharType="separate"/>
      </w:r>
      <w:r w:rsidR="000D559E">
        <w:rPr>
          <w:noProof/>
        </w:rPr>
        <w:t>18</w:t>
      </w:r>
      <w:r>
        <w:fldChar w:fldCharType="end"/>
      </w:r>
      <w:r>
        <w:t xml:space="preserve"> – Test setup of a NOVAC instrument in the parking lot of the Cascades Volcano Observatory. The scanner is mounted on a pole (it would normally be mounted higher to ensure clear view of the sky), and the instrument is located in the metal box under the solar panels.</w:t>
      </w:r>
    </w:p>
    <w:p w:rsidR="00F05B6D" w:rsidRDefault="00F05B6D">
      <w:pPr>
        <w:spacing w:line="280" w:lineRule="atLeast"/>
        <w:jc w:val="center"/>
        <w:pPrChange w:id="1229" w:author="Santiago Arellano" w:date="2016-03-30T17:31:00Z">
          <w:pPr>
            <w:spacing w:line="280" w:lineRule="atLeast"/>
            <w:jc w:val="both"/>
          </w:pPr>
        </w:pPrChange>
      </w:pPr>
    </w:p>
    <w:p w:rsidR="00F05B6D" w:rsidRDefault="00101477">
      <w:pPr>
        <w:keepNext/>
        <w:spacing w:line="280" w:lineRule="atLeast"/>
        <w:jc w:val="center"/>
        <w:pPrChange w:id="1230" w:author="Santiago Arellano" w:date="2016-03-30T17:31:00Z">
          <w:pPr>
            <w:keepNext/>
            <w:spacing w:line="280" w:lineRule="atLeast"/>
            <w:jc w:val="both"/>
          </w:pPr>
        </w:pPrChange>
      </w:pPr>
      <w:r>
        <w:rPr>
          <w:noProof/>
          <w:lang w:val="en-US"/>
        </w:rPr>
        <w:drawing>
          <wp:inline distT="0" distB="0" distL="0" distR="0" wp14:anchorId="6A90091F" wp14:editId="32BAD39D">
            <wp:extent cx="4071068" cy="2288092"/>
            <wp:effectExtent l="0" t="0" r="5715" b="0"/>
            <wp:docPr id="115" name="Picture 115" descr="\\igswwawglt199\Documents\NOVAC\Manuals\Instrument Photos\20160301_132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gswwawglt199\Documents\NOVAC\Manuals\Instrument Photos\20160301_13212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76916" cy="2291379"/>
                    </a:xfrm>
                    <a:prstGeom prst="rect">
                      <a:avLst/>
                    </a:prstGeom>
                    <a:noFill/>
                    <a:ln>
                      <a:noFill/>
                    </a:ln>
                  </pic:spPr>
                </pic:pic>
              </a:graphicData>
            </a:graphic>
          </wp:inline>
        </w:drawing>
      </w:r>
    </w:p>
    <w:p w:rsidR="00F7099F" w:rsidRDefault="00F05B6D" w:rsidP="00E30787">
      <w:pPr>
        <w:pStyle w:val="Caption"/>
        <w:jc w:val="center"/>
      </w:pPr>
      <w:r>
        <w:t xml:space="preserve">Figure </w:t>
      </w:r>
      <w:r>
        <w:fldChar w:fldCharType="begin"/>
      </w:r>
      <w:r>
        <w:instrText xml:space="preserve"> SEQ Figure \* ARABIC </w:instrText>
      </w:r>
      <w:r>
        <w:fldChar w:fldCharType="separate"/>
      </w:r>
      <w:r w:rsidR="000D559E">
        <w:rPr>
          <w:noProof/>
        </w:rPr>
        <w:t>19</w:t>
      </w:r>
      <w:r>
        <w:fldChar w:fldCharType="end"/>
      </w:r>
      <w:r>
        <w:t xml:space="preserve"> – Recently, the FreeWave HT-PE radio modems have been shown to work very well with the NOVAC instruments. These radios offer two Ethernet and two serial ports, so additional instrumentation such as a seismometer or webcam can be collocated with the NOVAC scanning DOAS and telemetered over the same radio.</w:t>
      </w:r>
    </w:p>
    <w:p w:rsidR="00A71078" w:rsidRDefault="00A71078" w:rsidP="00A71078">
      <w:pPr>
        <w:pStyle w:val="Heading2"/>
      </w:pPr>
      <w:bookmarkStart w:id="1231" w:name="_Toc450221988"/>
      <w:r>
        <w:lastRenderedPageBreak/>
        <w:t xml:space="preserve">3.2 Configuring the instrument </w:t>
      </w:r>
      <w:r w:rsidR="00E87391">
        <w:t>in the field</w:t>
      </w:r>
      <w:bookmarkEnd w:id="1231"/>
    </w:p>
    <w:p w:rsidR="00A71078" w:rsidRDefault="00A71078" w:rsidP="00A71078">
      <w:pPr>
        <w:jc w:val="both"/>
      </w:pPr>
    </w:p>
    <w:p w:rsidR="00D23A48" w:rsidRDefault="00A71078" w:rsidP="00A71078">
      <w:pPr>
        <w:jc w:val="both"/>
      </w:pPr>
      <w:r>
        <w:t xml:space="preserve">The </w:t>
      </w:r>
      <w:r w:rsidR="00914B83">
        <w:t>‘</w:t>
      </w:r>
      <w:r>
        <w:t>cfg.txt</w:t>
      </w:r>
      <w:r w:rsidR="00914B83">
        <w:t>’ is located on the embedded PC. This</w:t>
      </w:r>
      <w:r>
        <w:t xml:space="preserve"> file defines how the measurements by the instrument should be done. The cfg.txt file is read by the data collection software kongo.exe. There is no difference in </w:t>
      </w:r>
      <w:r w:rsidR="00914B83">
        <w:t>the formatting of the</w:t>
      </w:r>
      <w:r>
        <w:t xml:space="preserve"> cfg.txt </w:t>
      </w:r>
      <w:r w:rsidR="00914B83">
        <w:t>file between the different instrument versions (</w:t>
      </w:r>
      <w:r>
        <w:t>Beck</w:t>
      </w:r>
      <w:r w:rsidR="00914B83">
        <w:t xml:space="preserve">, </w:t>
      </w:r>
      <w:r>
        <w:t>Axis</w:t>
      </w:r>
      <w:r w:rsidR="00914B83">
        <w:t xml:space="preserve"> or MOXA</w:t>
      </w:r>
      <w:r>
        <w:t xml:space="preserve">). </w:t>
      </w:r>
      <w:r w:rsidR="00D23A48">
        <w:t>However, there are some differences in the file locations as well as methods for accessing the file. Here, we will describe the most current version (MOXA computer). For a description of the older instrument version, see the appendix of this manual.</w:t>
      </w:r>
    </w:p>
    <w:p w:rsidR="00D23A48" w:rsidRDefault="00D23A48" w:rsidP="00A71078">
      <w:pPr>
        <w:jc w:val="both"/>
      </w:pPr>
    </w:p>
    <w:p w:rsidR="00746B23" w:rsidRDefault="00746B23" w:rsidP="00746B23">
      <w:pPr>
        <w:pStyle w:val="Heading3"/>
      </w:pPr>
      <w:bookmarkStart w:id="1232" w:name="_Toc450221989"/>
      <w:r>
        <w:t>3.2.1 Give your computer a static IP address</w:t>
      </w:r>
      <w:bookmarkEnd w:id="1232"/>
    </w:p>
    <w:p w:rsidR="00D23A48" w:rsidRDefault="00D23A48" w:rsidP="00A71078">
      <w:pPr>
        <w:jc w:val="both"/>
      </w:pPr>
      <w:r>
        <w:t>In order to establish a connection to the MOXA, the computer you are using needs to be set to a fixed IP address. In Windows</w:t>
      </w:r>
      <w:r w:rsidR="003B5F75">
        <w:t xml:space="preserve"> 7</w:t>
      </w:r>
      <w:r>
        <w:t>, th</w:t>
      </w:r>
      <w:r w:rsidR="003B5F75">
        <w:t>is is done in the ‘Network and Sharing Center’ by clicking on ‘Change adapter settings’ in the top left.</w:t>
      </w:r>
    </w:p>
    <w:p w:rsidR="00D23A48" w:rsidRDefault="00D23A48" w:rsidP="00A71078">
      <w:pPr>
        <w:jc w:val="both"/>
      </w:pPr>
    </w:p>
    <w:p w:rsidR="003B5F75" w:rsidRDefault="003B5F75">
      <w:pPr>
        <w:jc w:val="center"/>
        <w:pPrChange w:id="1233" w:author="Santiago Arellano" w:date="2016-03-30T17:33:00Z">
          <w:pPr>
            <w:jc w:val="both"/>
          </w:pPr>
        </w:pPrChange>
      </w:pPr>
      <w:r>
        <w:rPr>
          <w:noProof/>
          <w:lang w:val="en-US"/>
        </w:rPr>
        <w:drawing>
          <wp:inline distT="0" distB="0" distL="0" distR="0" wp14:anchorId="4454F059" wp14:editId="099556A9">
            <wp:extent cx="4746929" cy="3555339"/>
            <wp:effectExtent l="0" t="0" r="0" b="7620"/>
            <wp:docPr id="124" name="Picture 1" descr="C:\Users\ckern\AppData\Local\Temp\1\SNAGHTML44096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0961f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0207" cy="3557794"/>
                    </a:xfrm>
                    <a:prstGeom prst="rect">
                      <a:avLst/>
                    </a:prstGeom>
                    <a:noFill/>
                    <a:ln>
                      <a:noFill/>
                    </a:ln>
                  </pic:spPr>
                </pic:pic>
              </a:graphicData>
            </a:graphic>
          </wp:inline>
        </w:drawing>
      </w:r>
    </w:p>
    <w:p w:rsidR="00D23A48" w:rsidRDefault="00D23A48" w:rsidP="00A71078">
      <w:pPr>
        <w:jc w:val="both"/>
      </w:pPr>
    </w:p>
    <w:p w:rsidR="003B5F75" w:rsidRDefault="003B5F75" w:rsidP="00A71078">
      <w:pPr>
        <w:jc w:val="both"/>
      </w:pPr>
      <w:r>
        <w:t>After clicking ‘Change adapter settings’, right-click on the Local Area Connection and select ‘Properties’.</w:t>
      </w:r>
    </w:p>
    <w:p w:rsidR="003B5F75" w:rsidRDefault="003B5F75" w:rsidP="00A71078">
      <w:pPr>
        <w:jc w:val="both"/>
      </w:pPr>
    </w:p>
    <w:p w:rsidR="003B5F75" w:rsidRDefault="003B5F75">
      <w:pPr>
        <w:jc w:val="center"/>
        <w:pPrChange w:id="1234" w:author="Santiago Arellano" w:date="2016-03-30T17:33:00Z">
          <w:pPr>
            <w:jc w:val="both"/>
          </w:pPr>
        </w:pPrChange>
      </w:pPr>
      <w:r>
        <w:rPr>
          <w:noProof/>
          <w:lang w:val="en-US"/>
        </w:rPr>
        <w:drawing>
          <wp:inline distT="0" distB="0" distL="0" distR="0" wp14:anchorId="412A3A15" wp14:editId="0C03034F">
            <wp:extent cx="3789993" cy="1669774"/>
            <wp:effectExtent l="0" t="0" r="1270" b="6985"/>
            <wp:docPr id="132" name="Picture 2" descr="C:\Users\ckern\AppData\Local\Temp\1\SNAGHTML440ae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kern\AppData\Local\Temp\1\SNAGHTML440aee3a.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41176"/>
                    <a:stretch/>
                  </pic:blipFill>
                  <pic:spPr bwMode="auto">
                    <a:xfrm>
                      <a:off x="0" y="0"/>
                      <a:ext cx="3798842" cy="1673673"/>
                    </a:xfrm>
                    <a:prstGeom prst="rect">
                      <a:avLst/>
                    </a:prstGeom>
                    <a:noFill/>
                    <a:ln>
                      <a:noFill/>
                    </a:ln>
                    <a:extLst>
                      <a:ext uri="{53640926-AAD7-44D8-BBD7-CCE9431645EC}">
                        <a14:shadowObscured xmlns:a14="http://schemas.microsoft.com/office/drawing/2010/main"/>
                      </a:ext>
                    </a:extLst>
                  </pic:spPr>
                </pic:pic>
              </a:graphicData>
            </a:graphic>
          </wp:inline>
        </w:drawing>
      </w:r>
    </w:p>
    <w:p w:rsidR="003B5F75" w:rsidRDefault="003B5F75" w:rsidP="00A71078">
      <w:pPr>
        <w:jc w:val="both"/>
      </w:pPr>
    </w:p>
    <w:p w:rsidR="003B5F75" w:rsidRDefault="003B5F75" w:rsidP="00A71078">
      <w:pPr>
        <w:jc w:val="both"/>
      </w:pPr>
      <w:r>
        <w:t>Click on ‘Internet Protocol Version 4 (TCP/IPv4)’ and select ‘Properties’.</w:t>
      </w:r>
    </w:p>
    <w:p w:rsidR="00746B23" w:rsidRDefault="00746B23" w:rsidP="00A71078">
      <w:pPr>
        <w:jc w:val="both"/>
      </w:pPr>
    </w:p>
    <w:p w:rsidR="00746B23" w:rsidRDefault="00746B23">
      <w:pPr>
        <w:jc w:val="center"/>
        <w:pPrChange w:id="1235" w:author="Santiago Arellano" w:date="2016-03-30T17:34:00Z">
          <w:pPr>
            <w:jc w:val="both"/>
          </w:pPr>
        </w:pPrChange>
      </w:pPr>
      <w:r>
        <w:rPr>
          <w:noProof/>
          <w:lang w:val="en-US"/>
        </w:rPr>
        <w:drawing>
          <wp:inline distT="0" distB="0" distL="0" distR="0" wp14:anchorId="6AA2B2B5" wp14:editId="7EAEAEC1">
            <wp:extent cx="2859947" cy="3593630"/>
            <wp:effectExtent l="0" t="0" r="0" b="6985"/>
            <wp:docPr id="137" name="Picture 137" descr="C:\Users\ckern\AppData\Local\Temp\1\SNAGHTML44185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kern\AppData\Local\Temp\1\SNAGHTML4418596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0035" cy="3593740"/>
                    </a:xfrm>
                    <a:prstGeom prst="rect">
                      <a:avLst/>
                    </a:prstGeom>
                    <a:noFill/>
                    <a:ln>
                      <a:noFill/>
                    </a:ln>
                  </pic:spPr>
                </pic:pic>
              </a:graphicData>
            </a:graphic>
          </wp:inline>
        </w:drawing>
      </w:r>
    </w:p>
    <w:p w:rsidR="00746B23" w:rsidRDefault="00746B23" w:rsidP="00A71078">
      <w:pPr>
        <w:jc w:val="both"/>
      </w:pPr>
    </w:p>
    <w:p w:rsidR="003B5F75" w:rsidRDefault="003B5F75" w:rsidP="00A71078">
      <w:pPr>
        <w:jc w:val="both"/>
      </w:pPr>
      <w:r>
        <w:t xml:space="preserve">Now select ‘Use the following IP address’ and enter an IP address that is on the same Subnet mask as the instrument. </w:t>
      </w:r>
      <w:r w:rsidR="00746B23" w:rsidRPr="00746B23">
        <w:rPr>
          <w:b/>
        </w:rPr>
        <w:t>Do not use the IP address of the instrument!</w:t>
      </w:r>
      <w:r>
        <w:t xml:space="preserve"> Note that the MOXA computer should always be accessible at IP address </w:t>
      </w:r>
      <w:r w:rsidR="00746B23">
        <w:t xml:space="preserve">10.0.0.90, subnet 255.255.0.0 on LAN2. </w:t>
      </w:r>
      <w:r w:rsidR="00746B23" w:rsidRPr="00746B23">
        <w:rPr>
          <w:b/>
        </w:rPr>
        <w:t>These LAN2 settings should never be changed.</w:t>
      </w:r>
      <w:r w:rsidR="00746B23">
        <w:t xml:space="preserve"> If you are connecting to the MOXA via the LAN2 port, you might set your laptop to the IP address 10.0.0.91 and the Subnet 255.255.0.0</w:t>
      </w:r>
    </w:p>
    <w:p w:rsidR="003B5F75" w:rsidRDefault="003B5F75" w:rsidP="00A71078">
      <w:pPr>
        <w:jc w:val="both"/>
      </w:pPr>
    </w:p>
    <w:p w:rsidR="003B5F75" w:rsidRDefault="00746B23">
      <w:pPr>
        <w:jc w:val="center"/>
        <w:pPrChange w:id="1236" w:author="Santiago Arellano" w:date="2016-03-30T17:34:00Z">
          <w:pPr>
            <w:jc w:val="both"/>
          </w:pPr>
        </w:pPrChange>
      </w:pPr>
      <w:r>
        <w:rPr>
          <w:noProof/>
          <w:lang w:val="en-US"/>
        </w:rPr>
        <w:drawing>
          <wp:inline distT="0" distB="0" distL="0" distR="0" wp14:anchorId="0E731CA0" wp14:editId="711DD900">
            <wp:extent cx="2729214" cy="3037244"/>
            <wp:effectExtent l="0" t="0" r="0" b="0"/>
            <wp:docPr id="136" name="Picture 1" descr="C:\Users\ckern\AppData\Local\Temp\1\SNAGHTML44166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16605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29309" cy="3037350"/>
                    </a:xfrm>
                    <a:prstGeom prst="rect">
                      <a:avLst/>
                    </a:prstGeom>
                    <a:noFill/>
                    <a:ln>
                      <a:noFill/>
                    </a:ln>
                  </pic:spPr>
                </pic:pic>
              </a:graphicData>
            </a:graphic>
          </wp:inline>
        </w:drawing>
      </w:r>
    </w:p>
    <w:p w:rsidR="00746B23" w:rsidRDefault="00746B23" w:rsidP="00A71078">
      <w:pPr>
        <w:jc w:val="both"/>
      </w:pPr>
    </w:p>
    <w:p w:rsidR="003B5F75" w:rsidRDefault="00746B23" w:rsidP="00A71078">
      <w:pPr>
        <w:jc w:val="both"/>
      </w:pPr>
      <w:r>
        <w:t>Click OK. You have now finished configuring your computer.</w:t>
      </w:r>
    </w:p>
    <w:p w:rsidR="00746B23" w:rsidRDefault="00746B23" w:rsidP="00A71078">
      <w:pPr>
        <w:jc w:val="both"/>
      </w:pPr>
    </w:p>
    <w:p w:rsidR="00746B23" w:rsidRDefault="00746B23" w:rsidP="00746B23">
      <w:pPr>
        <w:pStyle w:val="Heading3"/>
      </w:pPr>
      <w:bookmarkStart w:id="1237" w:name="_Toc450221990"/>
      <w:r>
        <w:t>3.2.</w:t>
      </w:r>
      <w:r w:rsidR="004833BE">
        <w:t>2</w:t>
      </w:r>
      <w:r>
        <w:t xml:space="preserve"> Connecting to the instrument using FileZilla</w:t>
      </w:r>
      <w:bookmarkEnd w:id="1237"/>
    </w:p>
    <w:p w:rsidR="00746B23" w:rsidRDefault="00746B23" w:rsidP="00746B23">
      <w:pPr>
        <w:jc w:val="both"/>
      </w:pPr>
      <w:r>
        <w:t xml:space="preserve">FileZilla is a free ftp client that can be used to access the files on the MOXA embedded PC. The software is available for download at </w:t>
      </w:r>
      <w:hyperlink r:id="rId35" w:history="1">
        <w:r w:rsidRPr="001B68AE">
          <w:rPr>
            <w:rStyle w:val="Hyperlink"/>
          </w:rPr>
          <w:t>https://filezilla-project.org/</w:t>
        </w:r>
      </w:hyperlink>
      <w:r>
        <w:t>.</w:t>
      </w:r>
    </w:p>
    <w:p w:rsidR="00746B23" w:rsidRDefault="00746B23" w:rsidP="00746B23">
      <w:pPr>
        <w:jc w:val="both"/>
      </w:pPr>
    </w:p>
    <w:p w:rsidR="00746B23" w:rsidRDefault="00746B23" w:rsidP="00746B23">
      <w:pPr>
        <w:jc w:val="both"/>
      </w:pPr>
      <w:r>
        <w:t>Plug a network cable into the MOXA computer and connect your laptop (alternatively, this procedure can be performed over an existing telemetry link).</w:t>
      </w:r>
    </w:p>
    <w:p w:rsidR="00746B23" w:rsidRDefault="00746B23" w:rsidP="00A71078">
      <w:pPr>
        <w:jc w:val="both"/>
      </w:pPr>
    </w:p>
    <w:p w:rsidR="00746B23" w:rsidRDefault="00D23A48" w:rsidP="00A71078">
      <w:pPr>
        <w:jc w:val="both"/>
      </w:pPr>
      <w:r>
        <w:t xml:space="preserve">After starting the FileZilla software, check the top left of the screen. There should be a field for </w:t>
      </w:r>
      <w:r w:rsidR="00746B23">
        <w:t xml:space="preserve">the Host, Username and Password. </w:t>
      </w:r>
    </w:p>
    <w:p w:rsidR="00D23A48" w:rsidRDefault="00D23A48" w:rsidP="00A71078">
      <w:pPr>
        <w:jc w:val="both"/>
      </w:pPr>
    </w:p>
    <w:p w:rsidR="00D23A48" w:rsidRDefault="00D23A48">
      <w:pPr>
        <w:jc w:val="center"/>
        <w:pPrChange w:id="1238" w:author="Santiago Arellano" w:date="2016-03-30T17:34:00Z">
          <w:pPr>
            <w:jc w:val="both"/>
          </w:pPr>
        </w:pPrChange>
      </w:pPr>
      <w:r>
        <w:rPr>
          <w:noProof/>
          <w:lang w:val="en-US"/>
        </w:rPr>
        <w:drawing>
          <wp:inline distT="0" distB="0" distL="0" distR="0" wp14:anchorId="211ABBA7" wp14:editId="199DC9D1">
            <wp:extent cx="5760720" cy="82287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822872"/>
                    </a:xfrm>
                    <a:prstGeom prst="rect">
                      <a:avLst/>
                    </a:prstGeom>
                  </pic:spPr>
                </pic:pic>
              </a:graphicData>
            </a:graphic>
          </wp:inline>
        </w:drawing>
      </w:r>
    </w:p>
    <w:p w:rsidR="00D23A48" w:rsidRDefault="00D23A48" w:rsidP="00A71078">
      <w:pPr>
        <w:jc w:val="both"/>
      </w:pPr>
    </w:p>
    <w:p w:rsidR="00746B23" w:rsidRDefault="00746B23" w:rsidP="00A71078">
      <w:pPr>
        <w:jc w:val="both"/>
      </w:pPr>
      <w:r>
        <w:t xml:space="preserve">In the ‘Host’ field, type the IP address of the MOXA. If you are connected to the LAN2 port on the MOXA, the IP address should be 10.0.0.90. The Username is </w:t>
      </w:r>
      <w:r w:rsidRPr="00746B23">
        <w:rPr>
          <w:b/>
        </w:rPr>
        <w:t>novac</w:t>
      </w:r>
      <w:r>
        <w:t xml:space="preserve">, and the password is </w:t>
      </w:r>
      <w:r w:rsidRPr="00746B23">
        <w:rPr>
          <w:b/>
        </w:rPr>
        <w:t>1225</w:t>
      </w:r>
      <w:r w:rsidRPr="00746B23">
        <w:t>.</w:t>
      </w:r>
      <w:r>
        <w:t xml:space="preserve"> Click ‘Quickconnect’.</w:t>
      </w:r>
    </w:p>
    <w:p w:rsidR="00746B23" w:rsidRDefault="00746B23" w:rsidP="00A71078">
      <w:pPr>
        <w:jc w:val="both"/>
      </w:pPr>
    </w:p>
    <w:p w:rsidR="00746B23" w:rsidRDefault="00746B23" w:rsidP="00A71078">
      <w:pPr>
        <w:jc w:val="both"/>
      </w:pPr>
      <w:r>
        <w:t>If the connection is successful, a directory listing will appear on the right side of the screen. This is the directory structure of the MOXA embedded PC.</w:t>
      </w:r>
    </w:p>
    <w:p w:rsidR="00746B23" w:rsidRDefault="00746B23" w:rsidP="00A71078">
      <w:pPr>
        <w:jc w:val="both"/>
      </w:pPr>
    </w:p>
    <w:p w:rsidR="00746B23" w:rsidRDefault="00746B23" w:rsidP="00746B23">
      <w:pPr>
        <w:pStyle w:val="Heading3"/>
      </w:pPr>
      <w:bookmarkStart w:id="1239" w:name="_Toc450221991"/>
      <w:r>
        <w:t>3.2.</w:t>
      </w:r>
      <w:r w:rsidR="004833BE">
        <w:t>3</w:t>
      </w:r>
      <w:r>
        <w:t xml:space="preserve"> Configuring the network settings (IP address) of the MOXA</w:t>
      </w:r>
      <w:bookmarkEnd w:id="1239"/>
    </w:p>
    <w:p w:rsidR="004833BE" w:rsidRDefault="004833BE" w:rsidP="00A71078">
      <w:pPr>
        <w:jc w:val="both"/>
      </w:pPr>
      <w:r>
        <w:t xml:space="preserve">The network settings for the MOXA embedded PC are saved in the file </w:t>
      </w:r>
      <w:r w:rsidRPr="004833BE">
        <w:rPr>
          <w:i/>
        </w:rPr>
        <w:t>\etc\network\interfaces</w:t>
      </w:r>
      <w:r>
        <w:t>. To configure the network settings of your instrument, download this file by double-clicking on it in FileZilla. It will now be downloaded to the laptop computer to the directory that is currently displayed on the left half of the screen in FileZilla.</w:t>
      </w:r>
    </w:p>
    <w:p w:rsidR="004833BE" w:rsidRDefault="004833BE" w:rsidP="00A71078">
      <w:pPr>
        <w:jc w:val="both"/>
      </w:pPr>
    </w:p>
    <w:p w:rsidR="004833BE" w:rsidRDefault="004833BE" w:rsidP="00A71078">
      <w:pPr>
        <w:jc w:val="both"/>
      </w:pPr>
      <w:r>
        <w:t>Close FileZilla before continuing. We have found that leaving FileZilla open while editing the interfaces file can lead to unexpected results.</w:t>
      </w:r>
    </w:p>
    <w:p w:rsidR="004833BE" w:rsidRDefault="004833BE" w:rsidP="00A71078">
      <w:pPr>
        <w:jc w:val="both"/>
      </w:pPr>
    </w:p>
    <w:p w:rsidR="004833BE" w:rsidRDefault="004833BE" w:rsidP="00A71078">
      <w:pPr>
        <w:jc w:val="both"/>
      </w:pPr>
      <w:r>
        <w:t>Next, open the interfaces file with a text editor. It should look something like this:</w:t>
      </w:r>
    </w:p>
    <w:p w:rsidR="004833BE" w:rsidRDefault="004833BE" w:rsidP="00A71078">
      <w:pPr>
        <w:jc w:val="both"/>
      </w:pPr>
      <w:r>
        <w:t>_________________________________________________________________________</w:t>
      </w:r>
    </w:p>
    <w:p w:rsidR="004833BE" w:rsidRDefault="004833BE" w:rsidP="00A71078">
      <w:pPr>
        <w:jc w:val="both"/>
      </w:pPr>
    </w:p>
    <w:p w:rsidR="004833BE" w:rsidRPr="004833BE" w:rsidRDefault="004833BE" w:rsidP="004833BE">
      <w:pPr>
        <w:jc w:val="both"/>
        <w:rPr>
          <w:rFonts w:ascii="Batang" w:eastAsia="Batang" w:hAnsi="Batang"/>
        </w:rPr>
      </w:pPr>
      <w:r w:rsidRPr="004833BE">
        <w:rPr>
          <w:rFonts w:ascii="Batang" w:eastAsia="Batang" w:hAnsi="Batang"/>
        </w:rPr>
        <w:t>######################################################################</w:t>
      </w:r>
    </w:p>
    <w:p w:rsidR="004833BE" w:rsidRPr="004833BE" w:rsidRDefault="004833BE" w:rsidP="004833BE">
      <w:pPr>
        <w:jc w:val="both"/>
        <w:rPr>
          <w:rFonts w:ascii="Batang" w:eastAsia="Batang" w:hAnsi="Batang"/>
        </w:rPr>
      </w:pPr>
      <w:r w:rsidRPr="004833BE">
        <w:rPr>
          <w:rFonts w:ascii="Batang" w:eastAsia="Batang" w:hAnsi="Batang"/>
        </w:rPr>
        <w:t># /etc/network/interfaces -- configuration file for ifup(8), ifdown(8)</w:t>
      </w:r>
    </w:p>
    <w:p w:rsidR="004833BE" w:rsidRPr="004833BE" w:rsidRDefault="004833BE" w:rsidP="004833BE">
      <w:pPr>
        <w:jc w:val="both"/>
        <w:rPr>
          <w:rFonts w:ascii="Batang" w:eastAsia="Batang" w:hAnsi="Batang"/>
        </w:rPr>
      </w:pPr>
      <w:r w:rsidRPr="004833BE">
        <w:rPr>
          <w:rFonts w:ascii="Batang" w:eastAsia="Batang" w:hAnsi="Batang"/>
        </w:rPr>
        <w:t>#</w:t>
      </w:r>
    </w:p>
    <w:p w:rsidR="004833BE" w:rsidRPr="004833BE" w:rsidRDefault="004833BE" w:rsidP="004833BE">
      <w:pPr>
        <w:jc w:val="both"/>
        <w:rPr>
          <w:rFonts w:ascii="Batang" w:eastAsia="Batang" w:hAnsi="Batang"/>
        </w:rPr>
      </w:pPr>
      <w:r w:rsidRPr="004833BE">
        <w:rPr>
          <w:rFonts w:ascii="Batang" w:eastAsia="Batang" w:hAnsi="Batang"/>
        </w:rPr>
        <w:t># A "#" character in the very first column makes the rest of the line</w:t>
      </w:r>
    </w:p>
    <w:p w:rsidR="004833BE" w:rsidRPr="004833BE" w:rsidRDefault="004833BE" w:rsidP="004833BE">
      <w:pPr>
        <w:jc w:val="both"/>
        <w:rPr>
          <w:rFonts w:ascii="Batang" w:eastAsia="Batang" w:hAnsi="Batang"/>
        </w:rPr>
      </w:pPr>
      <w:r w:rsidRPr="004833BE">
        <w:rPr>
          <w:rFonts w:ascii="Batang" w:eastAsia="Batang" w:hAnsi="Batang"/>
        </w:rPr>
        <w:t># be ignored. Blank lines are ignored. Lines may be indented freely.</w:t>
      </w:r>
    </w:p>
    <w:p w:rsidR="004833BE" w:rsidRPr="004833BE" w:rsidRDefault="004833BE" w:rsidP="004833BE">
      <w:pPr>
        <w:jc w:val="both"/>
        <w:rPr>
          <w:rFonts w:ascii="Batang" w:eastAsia="Batang" w:hAnsi="Batang"/>
        </w:rPr>
      </w:pPr>
      <w:r w:rsidRPr="004833BE">
        <w:rPr>
          <w:rFonts w:ascii="Batang" w:eastAsia="Batang" w:hAnsi="Batang"/>
        </w:rPr>
        <w:t># A "\" character at the very end of the line indicates the next line</w:t>
      </w:r>
    </w:p>
    <w:p w:rsidR="004833BE" w:rsidRPr="004833BE" w:rsidRDefault="004833BE" w:rsidP="004833BE">
      <w:pPr>
        <w:jc w:val="both"/>
        <w:rPr>
          <w:rFonts w:ascii="Batang" w:eastAsia="Batang" w:hAnsi="Batang"/>
        </w:rPr>
      </w:pPr>
      <w:r w:rsidRPr="004833BE">
        <w:rPr>
          <w:rFonts w:ascii="Batang" w:eastAsia="Batang" w:hAnsi="Batang"/>
        </w:rPr>
        <w:t># should be treated as a continuation of the current one.</w:t>
      </w:r>
    </w:p>
    <w:p w:rsidR="004833BE" w:rsidRPr="004833BE" w:rsidRDefault="004833BE" w:rsidP="004833BE">
      <w:pPr>
        <w:jc w:val="both"/>
        <w:rPr>
          <w:rFonts w:ascii="Batang" w:eastAsia="Batang" w:hAnsi="Batang"/>
        </w:rPr>
      </w:pPr>
      <w:r w:rsidRPr="004833BE">
        <w:rPr>
          <w:rFonts w:ascii="Batang" w:eastAsia="Batang" w:hAnsi="Batang"/>
        </w:rPr>
        <w:lastRenderedPageBreak/>
        <w:t>#</w:t>
      </w:r>
    </w:p>
    <w:p w:rsidR="004833BE" w:rsidRPr="004833BE" w:rsidRDefault="004833BE" w:rsidP="004833BE">
      <w:pPr>
        <w:jc w:val="both"/>
        <w:rPr>
          <w:rFonts w:ascii="Batang" w:eastAsia="Batang" w:hAnsi="Batang"/>
        </w:rPr>
      </w:pPr>
      <w:r w:rsidRPr="004833BE">
        <w:rPr>
          <w:rFonts w:ascii="Batang" w:eastAsia="Batang" w:hAnsi="Batang"/>
        </w:rPr>
        <w:t xml:space="preserve"># The "pre-up", "up", "down" and "post-down" options are valid for all </w:t>
      </w:r>
    </w:p>
    <w:p w:rsidR="004833BE" w:rsidRPr="004833BE" w:rsidRDefault="004833BE" w:rsidP="004833BE">
      <w:pPr>
        <w:jc w:val="both"/>
        <w:rPr>
          <w:rFonts w:ascii="Batang" w:eastAsia="Batang" w:hAnsi="Batang"/>
        </w:rPr>
      </w:pPr>
      <w:r w:rsidRPr="004833BE">
        <w:rPr>
          <w:rFonts w:ascii="Batang" w:eastAsia="Batang" w:hAnsi="Batang"/>
        </w:rPr>
        <w:t># interfaces, and may be specified multiple times. All other options</w:t>
      </w:r>
    </w:p>
    <w:p w:rsidR="004833BE" w:rsidRPr="004833BE" w:rsidRDefault="004833BE" w:rsidP="004833BE">
      <w:pPr>
        <w:jc w:val="both"/>
        <w:rPr>
          <w:rFonts w:ascii="Batang" w:eastAsia="Batang" w:hAnsi="Batang"/>
        </w:rPr>
      </w:pPr>
      <w:r w:rsidRPr="004833BE">
        <w:rPr>
          <w:rFonts w:ascii="Batang" w:eastAsia="Batang" w:hAnsi="Batang"/>
        </w:rPr>
        <w:t># may only be specified once.</w:t>
      </w:r>
    </w:p>
    <w:p w:rsidR="004833BE" w:rsidRPr="004833BE" w:rsidRDefault="004833BE" w:rsidP="004833BE">
      <w:pPr>
        <w:jc w:val="both"/>
        <w:rPr>
          <w:rFonts w:ascii="Batang" w:eastAsia="Batang" w:hAnsi="Batang"/>
        </w:rPr>
      </w:pPr>
      <w:r w:rsidRPr="004833BE">
        <w:rPr>
          <w:rFonts w:ascii="Batang" w:eastAsia="Batang" w:hAnsi="Batang"/>
        </w:rPr>
        <w:t>#</w:t>
      </w:r>
    </w:p>
    <w:p w:rsidR="004833BE" w:rsidRPr="004833BE" w:rsidRDefault="004833BE" w:rsidP="004833BE">
      <w:pPr>
        <w:jc w:val="both"/>
        <w:rPr>
          <w:rFonts w:ascii="Batang" w:eastAsia="Batang" w:hAnsi="Batang"/>
        </w:rPr>
      </w:pPr>
      <w:r w:rsidRPr="004833BE">
        <w:rPr>
          <w:rFonts w:ascii="Batang" w:eastAsia="Batang" w:hAnsi="Batang"/>
        </w:rPr>
        <w:t xml:space="preserve"># See the interfaces(5) manpage for information on what options are </w:t>
      </w:r>
    </w:p>
    <w:p w:rsidR="004833BE" w:rsidRPr="004833BE" w:rsidRDefault="004833BE" w:rsidP="004833BE">
      <w:pPr>
        <w:jc w:val="both"/>
        <w:rPr>
          <w:rFonts w:ascii="Batang" w:eastAsia="Batang" w:hAnsi="Batang"/>
        </w:rPr>
      </w:pPr>
      <w:r w:rsidRPr="004833BE">
        <w:rPr>
          <w:rFonts w:ascii="Batang" w:eastAsia="Batang" w:hAnsi="Batang"/>
        </w:rPr>
        <w:t># available.</w:t>
      </w:r>
    </w:p>
    <w:p w:rsidR="004833BE" w:rsidRPr="004833BE" w:rsidRDefault="004833BE" w:rsidP="004833BE">
      <w:pPr>
        <w:jc w:val="both"/>
        <w:rPr>
          <w:rFonts w:ascii="Batang" w:eastAsia="Batang" w:hAnsi="Batang"/>
        </w:rPr>
      </w:pPr>
      <w:r w:rsidRPr="004833BE">
        <w:rPr>
          <w:rFonts w:ascii="Batang" w:eastAsia="Batang" w:hAnsi="Batang"/>
        </w:rPr>
        <w:t>######################################################################</w:t>
      </w:r>
    </w:p>
    <w:p w:rsidR="004833BE" w:rsidRPr="004833BE" w:rsidRDefault="004833BE" w:rsidP="004833BE">
      <w:pPr>
        <w:jc w:val="both"/>
        <w:rPr>
          <w:rFonts w:ascii="Batang" w:eastAsia="Batang" w:hAnsi="Batang"/>
        </w:rPr>
      </w:pPr>
    </w:p>
    <w:p w:rsidR="001F1DE7" w:rsidRPr="001F1DE7" w:rsidRDefault="001F1DE7" w:rsidP="001F1DE7">
      <w:pPr>
        <w:jc w:val="both"/>
        <w:rPr>
          <w:rFonts w:ascii="Batang" w:eastAsia="Batang" w:hAnsi="Batang"/>
        </w:rPr>
      </w:pPr>
      <w:r w:rsidRPr="001F1DE7">
        <w:rPr>
          <w:rFonts w:ascii="Batang" w:eastAsia="Batang" w:hAnsi="Batang"/>
        </w:rPr>
        <w:t># We always want the loopback interface.</w:t>
      </w:r>
    </w:p>
    <w:p w:rsidR="001F1DE7" w:rsidRPr="001F1DE7" w:rsidRDefault="001F1DE7" w:rsidP="001F1DE7">
      <w:pPr>
        <w:jc w:val="both"/>
        <w:rPr>
          <w:rFonts w:ascii="Batang" w:eastAsia="Batang" w:hAnsi="Batang"/>
        </w:rPr>
      </w:pPr>
    </w:p>
    <w:p w:rsidR="001F1DE7" w:rsidRPr="001F1DE7" w:rsidRDefault="001F1DE7" w:rsidP="001F1DE7">
      <w:pPr>
        <w:jc w:val="both"/>
        <w:rPr>
          <w:rFonts w:ascii="Batang" w:eastAsia="Batang" w:hAnsi="Batang"/>
        </w:rPr>
      </w:pPr>
      <w:r w:rsidRPr="001F1DE7">
        <w:rPr>
          <w:rFonts w:ascii="Batang" w:eastAsia="Batang" w:hAnsi="Batang"/>
        </w:rPr>
        <w:t>auto eth0 eth1 lo</w:t>
      </w:r>
    </w:p>
    <w:p w:rsidR="001F1DE7" w:rsidRPr="001F1DE7" w:rsidRDefault="001F1DE7" w:rsidP="001F1DE7">
      <w:pPr>
        <w:jc w:val="both"/>
        <w:rPr>
          <w:rFonts w:ascii="Batang" w:eastAsia="Batang" w:hAnsi="Batang"/>
        </w:rPr>
      </w:pPr>
      <w:r w:rsidRPr="001F1DE7">
        <w:rPr>
          <w:rFonts w:ascii="Batang" w:eastAsia="Batang" w:hAnsi="Batang"/>
        </w:rPr>
        <w:t>iface lo inet loopback</w:t>
      </w:r>
    </w:p>
    <w:p w:rsidR="001F1DE7" w:rsidRPr="001F1DE7" w:rsidRDefault="001F1DE7" w:rsidP="001F1DE7">
      <w:pPr>
        <w:jc w:val="both"/>
        <w:rPr>
          <w:rFonts w:ascii="Batang" w:eastAsia="Batang" w:hAnsi="Batang"/>
        </w:rPr>
      </w:pPr>
    </w:p>
    <w:p w:rsidR="001F1DE7" w:rsidRPr="001F1DE7" w:rsidRDefault="001F1DE7" w:rsidP="001F1DE7">
      <w:pPr>
        <w:jc w:val="both"/>
        <w:rPr>
          <w:rFonts w:ascii="Batang" w:eastAsia="Batang" w:hAnsi="Batang"/>
        </w:rPr>
      </w:pPr>
      <w:r w:rsidRPr="001F1DE7">
        <w:rPr>
          <w:rFonts w:ascii="Batang" w:eastAsia="Batang" w:hAnsi="Batang"/>
        </w:rPr>
        <w:t># embedded ethernet LAN1</w:t>
      </w:r>
    </w:p>
    <w:p w:rsidR="001F1DE7" w:rsidRPr="001F1DE7" w:rsidRDefault="001F1DE7" w:rsidP="001F1DE7">
      <w:pPr>
        <w:jc w:val="both"/>
        <w:rPr>
          <w:rFonts w:ascii="Batang" w:eastAsia="Batang" w:hAnsi="Batang"/>
        </w:rPr>
      </w:pPr>
      <w:r w:rsidRPr="001F1DE7">
        <w:rPr>
          <w:rFonts w:ascii="Batang" w:eastAsia="Batang" w:hAnsi="Batang"/>
        </w:rPr>
        <w:t>iface eth0 inet static</w:t>
      </w:r>
    </w:p>
    <w:p w:rsidR="001F1DE7" w:rsidRPr="001F1DE7" w:rsidRDefault="001F1DE7" w:rsidP="001F1DE7">
      <w:pPr>
        <w:jc w:val="both"/>
        <w:rPr>
          <w:rFonts w:ascii="Batang" w:eastAsia="Batang" w:hAnsi="Batang"/>
        </w:rPr>
      </w:pPr>
      <w:r w:rsidRPr="001F1DE7">
        <w:rPr>
          <w:rFonts w:ascii="Batang" w:eastAsia="Batang" w:hAnsi="Batang"/>
        </w:rPr>
        <w:tab/>
        <w:t>address 192.168.1.2</w:t>
      </w:r>
    </w:p>
    <w:p w:rsidR="001F1DE7" w:rsidRPr="001F1DE7" w:rsidRDefault="001F1DE7" w:rsidP="001F1DE7">
      <w:pPr>
        <w:jc w:val="both"/>
        <w:rPr>
          <w:rFonts w:ascii="Batang" w:eastAsia="Batang" w:hAnsi="Batang"/>
        </w:rPr>
      </w:pPr>
      <w:r w:rsidRPr="001F1DE7">
        <w:rPr>
          <w:rFonts w:ascii="Batang" w:eastAsia="Batang" w:hAnsi="Batang"/>
        </w:rPr>
        <w:tab/>
        <w:t>network 192.168.1.0</w:t>
      </w:r>
    </w:p>
    <w:p w:rsidR="001F1DE7" w:rsidDel="000D2729" w:rsidRDefault="001F1DE7" w:rsidP="001F1DE7">
      <w:pPr>
        <w:jc w:val="both"/>
        <w:rPr>
          <w:del w:id="1240" w:author="Christoph Kern" w:date="2016-07-14T10:23:00Z"/>
          <w:rFonts w:ascii="Batang" w:eastAsia="Batang" w:hAnsi="Batang"/>
        </w:rPr>
      </w:pPr>
      <w:r w:rsidRPr="001F1DE7">
        <w:rPr>
          <w:rFonts w:ascii="Batang" w:eastAsia="Batang" w:hAnsi="Batang"/>
        </w:rPr>
        <w:tab/>
        <w:t>netmask 255.255.255.0</w:t>
      </w:r>
    </w:p>
    <w:p w:rsidR="000D2729" w:rsidRPr="001F1DE7" w:rsidRDefault="000D2729" w:rsidP="001F1DE7">
      <w:pPr>
        <w:jc w:val="both"/>
        <w:rPr>
          <w:ins w:id="1241" w:author="Christoph Kern" w:date="2016-07-14T10:23:00Z"/>
          <w:rFonts w:ascii="Batang" w:eastAsia="Batang" w:hAnsi="Batang"/>
        </w:rPr>
      </w:pPr>
    </w:p>
    <w:p w:rsidR="001F1DE7" w:rsidRPr="001F1DE7" w:rsidDel="000D2729" w:rsidRDefault="001F1DE7" w:rsidP="001F1DE7">
      <w:pPr>
        <w:jc w:val="both"/>
        <w:rPr>
          <w:del w:id="1242" w:author="Christoph Kern" w:date="2016-07-14T10:23:00Z"/>
          <w:rFonts w:ascii="Batang" w:eastAsia="Batang" w:hAnsi="Batang"/>
        </w:rPr>
      </w:pPr>
      <w:del w:id="1243" w:author="Christoph Kern" w:date="2016-07-14T10:23:00Z">
        <w:r w:rsidRPr="001F1DE7" w:rsidDel="000D2729">
          <w:rPr>
            <w:rFonts w:ascii="Batang" w:eastAsia="Batang" w:hAnsi="Batang"/>
          </w:rPr>
          <w:tab/>
          <w:delText>broadcast 192.168.1.255</w:delText>
        </w:r>
      </w:del>
    </w:p>
    <w:p w:rsidR="001F1DE7" w:rsidRPr="001F1DE7" w:rsidRDefault="001F1DE7" w:rsidP="001F1DE7">
      <w:pPr>
        <w:jc w:val="both"/>
        <w:rPr>
          <w:rFonts w:ascii="Batang" w:eastAsia="Batang" w:hAnsi="Batang"/>
        </w:rPr>
      </w:pPr>
    </w:p>
    <w:p w:rsidR="001F1DE7" w:rsidRPr="001F1DE7" w:rsidRDefault="001F1DE7" w:rsidP="001F1DE7">
      <w:pPr>
        <w:jc w:val="both"/>
        <w:rPr>
          <w:rFonts w:ascii="Batang" w:eastAsia="Batang" w:hAnsi="Batang"/>
        </w:rPr>
      </w:pPr>
      <w:r w:rsidRPr="001F1DE7">
        <w:rPr>
          <w:rFonts w:ascii="Batang" w:eastAsia="Batang" w:hAnsi="Batang"/>
        </w:rPr>
        <w:t># embedded ethernet LAN2</w:t>
      </w:r>
    </w:p>
    <w:p w:rsidR="001F1DE7" w:rsidRPr="001F1DE7" w:rsidRDefault="001F1DE7" w:rsidP="001F1DE7">
      <w:pPr>
        <w:jc w:val="both"/>
        <w:rPr>
          <w:rFonts w:ascii="Batang" w:eastAsia="Batang" w:hAnsi="Batang"/>
        </w:rPr>
      </w:pPr>
      <w:r w:rsidRPr="001F1DE7">
        <w:rPr>
          <w:rFonts w:ascii="Batang" w:eastAsia="Batang" w:hAnsi="Batang"/>
        </w:rPr>
        <w:t>iface eth1 inet static</w:t>
      </w:r>
    </w:p>
    <w:p w:rsidR="001F1DE7" w:rsidRPr="001F1DE7" w:rsidRDefault="001F1DE7" w:rsidP="001F1DE7">
      <w:pPr>
        <w:jc w:val="both"/>
        <w:rPr>
          <w:rFonts w:ascii="Batang" w:eastAsia="Batang" w:hAnsi="Batang"/>
        </w:rPr>
      </w:pPr>
      <w:r w:rsidRPr="001F1DE7">
        <w:rPr>
          <w:rFonts w:ascii="Batang" w:eastAsia="Batang" w:hAnsi="Batang"/>
        </w:rPr>
        <w:tab/>
        <w:t>address 10.0.0.90</w:t>
      </w:r>
    </w:p>
    <w:p w:rsidR="001F1DE7" w:rsidRPr="001F1DE7" w:rsidRDefault="001F1DE7" w:rsidP="001F1DE7">
      <w:pPr>
        <w:jc w:val="both"/>
        <w:rPr>
          <w:rFonts w:ascii="Batang" w:eastAsia="Batang" w:hAnsi="Batang"/>
        </w:rPr>
      </w:pPr>
      <w:r w:rsidRPr="001F1DE7">
        <w:rPr>
          <w:rFonts w:ascii="Batang" w:eastAsia="Batang" w:hAnsi="Batang"/>
        </w:rPr>
        <w:tab/>
        <w:t>network 10.0.0.0</w:t>
      </w:r>
    </w:p>
    <w:p w:rsidR="001F1DE7" w:rsidRPr="001F1DE7" w:rsidRDefault="001F1DE7" w:rsidP="001F1DE7">
      <w:pPr>
        <w:jc w:val="both"/>
        <w:rPr>
          <w:rFonts w:ascii="Batang" w:eastAsia="Batang" w:hAnsi="Batang"/>
        </w:rPr>
      </w:pPr>
      <w:r w:rsidRPr="001F1DE7">
        <w:rPr>
          <w:rFonts w:ascii="Batang" w:eastAsia="Batang" w:hAnsi="Batang"/>
        </w:rPr>
        <w:tab/>
        <w:t>netmask 255.255.</w:t>
      </w:r>
      <w:ins w:id="1244" w:author="Christoph Kern" w:date="2016-07-14T10:23:00Z">
        <w:r w:rsidR="000D2729">
          <w:rPr>
            <w:rFonts w:ascii="Batang" w:eastAsia="Batang" w:hAnsi="Batang"/>
          </w:rPr>
          <w:t>255</w:t>
        </w:r>
      </w:ins>
      <w:del w:id="1245" w:author="Christoph Kern" w:date="2016-07-14T10:23:00Z">
        <w:r w:rsidRPr="001F1DE7" w:rsidDel="000D2729">
          <w:rPr>
            <w:rFonts w:ascii="Batang" w:eastAsia="Batang" w:hAnsi="Batang"/>
          </w:rPr>
          <w:delText>0</w:delText>
        </w:r>
      </w:del>
      <w:r w:rsidRPr="001F1DE7">
        <w:rPr>
          <w:rFonts w:ascii="Batang" w:eastAsia="Batang" w:hAnsi="Batang"/>
        </w:rPr>
        <w:t>.0</w:t>
      </w:r>
    </w:p>
    <w:p w:rsidR="00746B23" w:rsidDel="000D2729" w:rsidRDefault="001F1DE7" w:rsidP="001F1DE7">
      <w:pPr>
        <w:jc w:val="both"/>
        <w:rPr>
          <w:del w:id="1246" w:author="Christoph Kern" w:date="2016-07-14T10:23:00Z"/>
        </w:rPr>
      </w:pPr>
      <w:del w:id="1247" w:author="Christoph Kern" w:date="2016-07-14T10:23:00Z">
        <w:r w:rsidRPr="001F1DE7" w:rsidDel="000D2729">
          <w:rPr>
            <w:rFonts w:ascii="Batang" w:eastAsia="Batang" w:hAnsi="Batang"/>
          </w:rPr>
          <w:tab/>
          <w:delText>broadcast 10.0.255.255</w:delText>
        </w:r>
      </w:del>
    </w:p>
    <w:p w:rsidR="004833BE" w:rsidRDefault="004833BE" w:rsidP="00A71078">
      <w:pPr>
        <w:jc w:val="both"/>
      </w:pPr>
    </w:p>
    <w:p w:rsidR="004833BE" w:rsidRDefault="004833BE" w:rsidP="00A71078">
      <w:pPr>
        <w:jc w:val="both"/>
      </w:pPr>
      <w:r>
        <w:t xml:space="preserve">This may be followed by a number of examples. But the two blocks that begin with </w:t>
      </w:r>
      <w:r w:rsidRPr="004833BE">
        <w:rPr>
          <w:i/>
        </w:rPr>
        <w:t>iface eth0</w:t>
      </w:r>
      <w:r>
        <w:rPr>
          <w:i/>
        </w:rPr>
        <w:t xml:space="preserve"> intet static</w:t>
      </w:r>
      <w:r>
        <w:t xml:space="preserve"> and </w:t>
      </w:r>
      <w:r w:rsidRPr="004833BE">
        <w:rPr>
          <w:i/>
        </w:rPr>
        <w:t>iface eth1</w:t>
      </w:r>
      <w:r>
        <w:rPr>
          <w:i/>
        </w:rPr>
        <w:t xml:space="preserve"> inet static</w:t>
      </w:r>
      <w:r>
        <w:t xml:space="preserve"> are where the two LAN ports can be configured. It is our strategy to </w:t>
      </w:r>
      <w:r w:rsidRPr="004833BE">
        <w:rPr>
          <w:b/>
        </w:rPr>
        <w:t>never change the LAN2 settings. They should always be kept at IP 10.0.0.90 and Subnet 255.255.0.0. This way we ensure that whenever we go to a NOVAC instrument in the field, we will always be able to log in on LAN2.</w:t>
      </w:r>
      <w:r>
        <w:t xml:space="preserve"> The settings for LAN1 can be changed to whatever settings are needed for the telemetry network at a given volcano.</w:t>
      </w:r>
      <w:r w:rsidR="009C57B1">
        <w:t xml:space="preserve"> </w:t>
      </w:r>
      <w:r w:rsidR="009C57B1" w:rsidRPr="009C57B1">
        <w:rPr>
          <w:b/>
        </w:rPr>
        <w:lastRenderedPageBreak/>
        <w:t xml:space="preserve">However, always make sure that LAN1 and LAN2 are on different subnets. This means that the third number in the </w:t>
      </w:r>
      <w:r w:rsidR="009C57B1">
        <w:rPr>
          <w:b/>
        </w:rPr>
        <w:t>IP</w:t>
      </w:r>
      <w:r w:rsidR="009C57B1" w:rsidRPr="009C57B1">
        <w:rPr>
          <w:b/>
        </w:rPr>
        <w:t xml:space="preserve"> address must be different.</w:t>
      </w:r>
      <w:r w:rsidR="009C57B1">
        <w:rPr>
          <w:b/>
        </w:rPr>
        <w:t xml:space="preserve"> Setting both Ethernet ports to the same subnet may give unexpected results</w:t>
      </w:r>
      <w:r w:rsidR="009C57B1" w:rsidRPr="009C57B1">
        <w:rPr>
          <w:b/>
        </w:rPr>
        <w:t>.</w:t>
      </w:r>
    </w:p>
    <w:p w:rsidR="004833BE" w:rsidRDefault="004833BE" w:rsidP="00A71078">
      <w:pPr>
        <w:jc w:val="both"/>
      </w:pPr>
    </w:p>
    <w:p w:rsidR="004833BE" w:rsidRDefault="004833BE" w:rsidP="00A71078">
      <w:pPr>
        <w:jc w:val="both"/>
      </w:pPr>
      <w:r>
        <w:t xml:space="preserve">Once the interfaces file has been modified, upload it to the </w:t>
      </w:r>
      <w:r w:rsidRPr="004833BE">
        <w:rPr>
          <w:i/>
        </w:rPr>
        <w:t>\etc\network\</w:t>
      </w:r>
      <w:r>
        <w:rPr>
          <w:i/>
        </w:rPr>
        <w:t xml:space="preserve"> </w:t>
      </w:r>
      <w:r>
        <w:t xml:space="preserve">directory on the MOXA using the same technique </w:t>
      </w:r>
      <w:r w:rsidR="003E5053">
        <w:t>as before. Replace the existing interfaces file.</w:t>
      </w:r>
      <w:r w:rsidR="00E823AA">
        <w:t xml:space="preserve"> Reboot the MOXA for the changes to take effect.</w:t>
      </w:r>
    </w:p>
    <w:p w:rsidR="003E5053" w:rsidRDefault="003E5053" w:rsidP="00A71078">
      <w:pPr>
        <w:jc w:val="both"/>
      </w:pPr>
    </w:p>
    <w:p w:rsidR="003E5053" w:rsidRPr="003E5053" w:rsidRDefault="003E5053" w:rsidP="00A71078">
      <w:pPr>
        <w:jc w:val="both"/>
        <w:rPr>
          <w:b/>
        </w:rPr>
      </w:pPr>
      <w:r w:rsidRPr="003E5053">
        <w:rPr>
          <w:b/>
        </w:rPr>
        <w:t>In order to avoid problems, it is recommended that you keep a backup of the original working interfaces file somewhere</w:t>
      </w:r>
      <w:r w:rsidR="00582A3D">
        <w:rPr>
          <w:b/>
        </w:rPr>
        <w:t xml:space="preserve"> on your computer</w:t>
      </w:r>
      <w:r w:rsidRPr="003E5053">
        <w:rPr>
          <w:b/>
        </w:rPr>
        <w:t>.</w:t>
      </w:r>
    </w:p>
    <w:p w:rsidR="004833BE" w:rsidRDefault="004833BE" w:rsidP="00A71078">
      <w:pPr>
        <w:jc w:val="both"/>
        <w:rPr>
          <w:ins w:id="1248" w:author="Santiago Arellano" w:date="2016-03-30T17:42:00Z"/>
        </w:rPr>
      </w:pPr>
    </w:p>
    <w:p w:rsidR="00B960A5" w:rsidRDefault="00B960A5" w:rsidP="00A71078">
      <w:pPr>
        <w:jc w:val="both"/>
        <w:rPr>
          <w:ins w:id="1249" w:author="Santiago Arellano" w:date="2016-03-30T17:42:00Z"/>
        </w:rPr>
      </w:pPr>
    </w:p>
    <w:p w:rsidR="00B960A5" w:rsidRDefault="00B960A5" w:rsidP="00A71078">
      <w:pPr>
        <w:jc w:val="both"/>
        <w:rPr>
          <w:ins w:id="1250" w:author="Santiago Arellano" w:date="2016-03-30T17:42:00Z"/>
        </w:rPr>
      </w:pPr>
    </w:p>
    <w:p w:rsidR="00B960A5" w:rsidRDefault="00B960A5" w:rsidP="00A71078">
      <w:pPr>
        <w:jc w:val="both"/>
      </w:pPr>
    </w:p>
    <w:p w:rsidR="004833BE" w:rsidRDefault="003E5053" w:rsidP="003E5053">
      <w:pPr>
        <w:pStyle w:val="Heading3"/>
      </w:pPr>
      <w:bookmarkStart w:id="1251" w:name="_Toc450221992"/>
      <w:r>
        <w:t>3.2.4 Configuring the scanner measurement routine</w:t>
      </w:r>
      <w:r w:rsidR="00883D74">
        <w:t xml:space="preserve"> (cfg.txt)</w:t>
      </w:r>
      <w:bookmarkEnd w:id="1251"/>
    </w:p>
    <w:p w:rsidR="00A71078" w:rsidRDefault="00A71078" w:rsidP="00A71078">
      <w:pPr>
        <w:pBdr>
          <w:bottom w:val="single" w:sz="6" w:space="1" w:color="auto"/>
        </w:pBdr>
        <w:jc w:val="both"/>
      </w:pPr>
    </w:p>
    <w:p w:rsidR="003E5053" w:rsidRDefault="00BC71BA" w:rsidP="00A71078">
      <w:pPr>
        <w:pBdr>
          <w:bottom w:val="single" w:sz="6" w:space="1" w:color="auto"/>
        </w:pBdr>
        <w:jc w:val="both"/>
      </w:pPr>
      <w:r>
        <w:t xml:space="preserve">The instrument measurement routine tells the scanner where to measure and for how long. This routine is defined in a text file called </w:t>
      </w:r>
      <w:r w:rsidRPr="00BC71BA">
        <w:rPr>
          <w:b/>
        </w:rPr>
        <w:t>cfg.txt</w:t>
      </w:r>
      <w:r>
        <w:t xml:space="preserve"> located in the </w:t>
      </w:r>
      <w:r w:rsidRPr="00BC71BA">
        <w:rPr>
          <w:i/>
        </w:rPr>
        <w:t>/mnt/flash</w:t>
      </w:r>
      <w:r>
        <w:t xml:space="preserve"> directory on the MOXA computer. </w:t>
      </w:r>
      <w:r w:rsidR="00F318EB">
        <w:t>The cfg.txt file is read</w:t>
      </w:r>
      <w:del w:id="1252" w:author="Santiago Arellano" w:date="2016-03-31T13:29:00Z">
        <w:r w:rsidR="00F318EB" w:rsidDel="004C7D8C">
          <w:delText>y</w:delText>
        </w:r>
      </w:del>
      <w:r w:rsidR="00F318EB">
        <w:t xml:space="preserve"> by the kongo.exe software each time </w:t>
      </w:r>
      <w:del w:id="1253" w:author="Santiago Arellano" w:date="2016-03-31T13:30:00Z">
        <w:r w:rsidR="00F318EB" w:rsidDel="004C7D8C">
          <w:delText>a scan is started</w:delText>
        </w:r>
      </w:del>
      <w:ins w:id="1254" w:author="Santiago Arellano" w:date="2016-03-31T13:30:00Z">
        <w:r w:rsidR="004C7D8C">
          <w:t>the instrument is powered on</w:t>
        </w:r>
      </w:ins>
      <w:r w:rsidR="00F318EB">
        <w:t>.</w:t>
      </w:r>
    </w:p>
    <w:p w:rsidR="00F318EB" w:rsidRDefault="00F318EB" w:rsidP="00A71078">
      <w:pPr>
        <w:pBdr>
          <w:bottom w:val="single" w:sz="6" w:space="1" w:color="auto"/>
        </w:pBdr>
        <w:jc w:val="both"/>
      </w:pPr>
    </w:p>
    <w:p w:rsidR="00F318EB" w:rsidRDefault="00F318EB" w:rsidP="00A71078">
      <w:pPr>
        <w:pBdr>
          <w:bottom w:val="single" w:sz="6" w:space="1" w:color="auto"/>
        </w:pBdr>
        <w:jc w:val="both"/>
      </w:pPr>
      <w:r>
        <w:t>Below is a copy of an example cfg.txt file. There are two section of the cfg.txt file. In the first part of the file, a number of settings are specified. These will be described in more detail below. The general syntax is SETTING=###, where ### is a numerical value. The meaning of the individual settings will be described in this section. A line that begins with a ‘%’ is a comment and is not read by the kongo.exe software.</w:t>
      </w:r>
      <w:r w:rsidR="00191FA0">
        <w:t xml:space="preserve"> The settings given below can be used as a default when configuring a new NOVAC scanner.</w:t>
      </w:r>
    </w:p>
    <w:p w:rsidR="00F318EB" w:rsidRDefault="00F318EB" w:rsidP="00A71078">
      <w:pPr>
        <w:pBdr>
          <w:bottom w:val="single" w:sz="6" w:space="1" w:color="auto"/>
        </w:pBdr>
        <w:jc w:val="both"/>
      </w:pPr>
    </w:p>
    <w:p w:rsidR="00191FA0" w:rsidRDefault="00F318EB" w:rsidP="00A71078">
      <w:pPr>
        <w:pBdr>
          <w:bottom w:val="single" w:sz="6" w:space="1" w:color="auto"/>
        </w:pBdr>
        <w:jc w:val="both"/>
      </w:pPr>
      <w:r>
        <w:t>In the second part of the cfg.txt file, the angles at which the scanner should take measurements are defined. Each entry that begins with MEAS=… represents one position of the scanner at which a measurement will be performed. Details are discussed below.</w:t>
      </w:r>
    </w:p>
    <w:p w:rsidR="003E5053" w:rsidRDefault="003E5053" w:rsidP="00A71078">
      <w:pPr>
        <w:pBdr>
          <w:bottom w:val="single" w:sz="6" w:space="1" w:color="auto"/>
        </w:pBdr>
        <w:jc w:val="both"/>
      </w:pPr>
    </w:p>
    <w:p w:rsidR="00A71078" w:rsidDel="004C7D8C" w:rsidRDefault="00A71078" w:rsidP="00A71078">
      <w:pPr>
        <w:jc w:val="both"/>
        <w:rPr>
          <w:del w:id="1255" w:author="Santiago Arellano" w:date="2016-03-31T13:31:00Z"/>
        </w:rPr>
      </w:pPr>
    </w:p>
    <w:p w:rsidR="00F318EB" w:rsidDel="004C7D8C" w:rsidRDefault="00F318EB" w:rsidP="00A71078">
      <w:pPr>
        <w:jc w:val="both"/>
        <w:rPr>
          <w:del w:id="1256" w:author="Santiago Arellano" w:date="2016-03-31T13:31:00Z"/>
        </w:rPr>
      </w:pPr>
    </w:p>
    <w:p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This is the cfg.txt file</w:t>
      </w:r>
    </w:p>
    <w:p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xml:space="preserve">% </w:t>
      </w:r>
      <w:r w:rsidR="00191FA0">
        <w:rPr>
          <w:rFonts w:ascii="Batang" w:eastAsia="Batang" w:hAnsi="Batang" w:cs="Arial"/>
          <w:sz w:val="20"/>
          <w:szCs w:val="20"/>
        </w:rPr>
        <w:t>The settings given below can be used as a default when configuring a new scanner</w:t>
      </w:r>
    </w:p>
    <w:p w:rsidR="00A71078" w:rsidRPr="00F318EB" w:rsidRDefault="00A71078" w:rsidP="00A71078">
      <w:pPr>
        <w:jc w:val="both"/>
        <w:rPr>
          <w:rFonts w:ascii="Batang" w:eastAsia="Batang" w:hAnsi="Batang" w:cs="Arial"/>
          <w:sz w:val="20"/>
          <w:szCs w:val="20"/>
        </w:rPr>
      </w:pP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following channels defines which channels in the spectra that will be transferred</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w:t>
      </w:r>
      <w:del w:id="1257" w:author="Santiago Arellano" w:date="2016-03-31T13:31:00Z">
        <w:r w:rsidRPr="00F318EB" w:rsidDel="004C7D8C">
          <w:rPr>
            <w:rFonts w:ascii="Batang" w:eastAsia="Batang" w:hAnsi="Batang" w:cs="Arial"/>
            <w:sz w:val="20"/>
            <w:szCs w:val="20"/>
          </w:rPr>
          <w:delText xml:space="preserve"> </w:delText>
        </w:r>
      </w:del>
      <w:r w:rsidRPr="00F318EB">
        <w:rPr>
          <w:rFonts w:ascii="Batang" w:eastAsia="Batang" w:hAnsi="Batang" w:cs="Arial"/>
          <w:sz w:val="20"/>
          <w:szCs w:val="20"/>
        </w:rPr>
        <w:t>This should normally be all pixels on the detector (0 -&gt; 2047)</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STARTCHN=0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STOPCHN=2047</w:t>
      </w:r>
      <w:r w:rsidRPr="00F318EB">
        <w:rPr>
          <w:rFonts w:ascii="Batang" w:eastAsia="Batang" w:hAnsi="Batang" w:cs="Arial"/>
          <w:sz w:val="20"/>
          <w:szCs w:val="20"/>
        </w:rPr>
        <w:cr/>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Realtime=1 then the spectra will be added to work.pak one at a time.</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RealTime=0 then the spectra will be added to work.pak one scan at a time</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REALTIME=0</w:t>
      </w:r>
      <w:r w:rsidRPr="00F318EB">
        <w:rPr>
          <w:rFonts w:ascii="Batang" w:eastAsia="Batang" w:hAnsi="Batang" w:cs="Arial"/>
          <w:sz w:val="20"/>
          <w:szCs w:val="20"/>
        </w:rPr>
        <w:cr/>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 The Cone-Angle of the system (half the opening angle of the cone)</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Should be 90 if this is a flat instrument and 60 if this is a conical</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CONEANGLE=60</w:t>
      </w:r>
      <w:r w:rsidRPr="00F318EB">
        <w:rPr>
          <w:rFonts w:ascii="Batang" w:eastAsia="Batang" w:hAnsi="Batang" w:cs="Arial"/>
          <w:sz w:val="20"/>
          <w:szCs w:val="20"/>
        </w:rPr>
        <w:cr/>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geometry: compassDirection  tiltX(=roll)  tiltY(=pitch)  temperature</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COMPASS=100.4 0.0 0.0</w:t>
      </w:r>
      <w:r w:rsidRPr="00F318EB">
        <w:rPr>
          <w:rFonts w:ascii="Batang" w:eastAsia="Batang" w:hAnsi="Batang" w:cs="Arial"/>
          <w:sz w:val="20"/>
          <w:szCs w:val="20"/>
        </w:rPr>
        <w:cr/>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StepsPerRound defines the number of steps the steppermotor divides one round into</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STEPSPERROUND=200</w:t>
      </w:r>
    </w:p>
    <w:p w:rsidR="00F318EB" w:rsidRPr="00F318EB" w:rsidRDefault="00F318EB" w:rsidP="00F318EB">
      <w:pPr>
        <w:jc w:val="both"/>
        <w:rPr>
          <w:rFonts w:ascii="Batang" w:eastAsia="Batang" w:hAnsi="Batang" w:cs="Arial"/>
          <w:sz w:val="20"/>
          <w:szCs w:val="20"/>
        </w:rPr>
      </w:pP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MOTORSTEPSCOMP=119</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DELAY=500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POWERSAVE=0</w:t>
      </w:r>
      <w:r w:rsidRPr="00F318EB">
        <w:rPr>
          <w:rFonts w:ascii="Batang" w:eastAsia="Batang" w:hAnsi="Batang" w:cs="Arial"/>
          <w:sz w:val="20"/>
          <w:szCs w:val="20"/>
        </w:rPr>
        <w:cr/>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%If Skipmotor=1 then the scanner will not be used. ONLY FOR TESTING PURPOSES</w:t>
      </w:r>
      <w:r w:rsidRPr="00F318EB">
        <w:rPr>
          <w:rFonts w:ascii="Batang" w:eastAsia="Batang" w:hAnsi="Batang" w:cs="Arial"/>
          <w:sz w:val="20"/>
          <w:szCs w:val="20"/>
        </w:rPr>
        <w:cr/>
        <w:t>SKIPMOTOR=0</w:t>
      </w:r>
    </w:p>
    <w:p w:rsidR="00F318EB" w:rsidRPr="00F318EB" w:rsidRDefault="00F318EB" w:rsidP="00F318EB">
      <w:pPr>
        <w:jc w:val="both"/>
        <w:rPr>
          <w:rFonts w:ascii="Batang" w:eastAsia="Batang" w:hAnsi="Batang" w:cs="Arial"/>
          <w:sz w:val="20"/>
          <w:szCs w:val="20"/>
        </w:rPr>
      </w:pP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computer will shut down all activity if the voltage of the battery is below this limit</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BATTERYLIMIT=10</w:t>
      </w:r>
      <w:r w:rsidRPr="00F318EB">
        <w:rPr>
          <w:rFonts w:ascii="Batang" w:eastAsia="Batang" w:hAnsi="Batang" w:cs="Arial"/>
          <w:sz w:val="20"/>
          <w:szCs w:val="20"/>
        </w:rPr>
        <w:cr/>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Percent defines how big part of the spectrometers dynamic range we want to use</w:t>
      </w:r>
    </w:p>
    <w:p w:rsidR="00F318EB" w:rsidRPr="00F318EB" w:rsidRDefault="002914BA" w:rsidP="00F318EB">
      <w:pPr>
        <w:jc w:val="both"/>
        <w:rPr>
          <w:rFonts w:ascii="Batang" w:eastAsia="Batang" w:hAnsi="Batang" w:cs="Arial"/>
          <w:sz w:val="20"/>
          <w:szCs w:val="20"/>
        </w:rPr>
      </w:pPr>
      <w:r>
        <w:rPr>
          <w:rFonts w:ascii="Batang" w:eastAsia="Batang" w:hAnsi="Batang" w:cs="Arial"/>
          <w:sz w:val="20"/>
          <w:szCs w:val="20"/>
        </w:rPr>
        <w:t>PERCENT=0.7</w:t>
      </w:r>
      <w:r w:rsidR="00F318EB" w:rsidRPr="00F318EB">
        <w:rPr>
          <w:rFonts w:ascii="Batang" w:eastAsia="Batang" w:hAnsi="Batang" w:cs="Arial"/>
          <w:sz w:val="20"/>
          <w:szCs w:val="20"/>
        </w:rPr>
        <w:cr/>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Channel is the pixel around which the intensity of the spectra will be measured </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a value of -1 means the maximum value in the spectrum</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CHANNEL=-1</w:t>
      </w:r>
      <w:r w:rsidRPr="00F318EB">
        <w:rPr>
          <w:rFonts w:ascii="Batang" w:eastAsia="Batang" w:hAnsi="Batang" w:cs="Arial"/>
          <w:sz w:val="20"/>
          <w:szCs w:val="20"/>
        </w:rPr>
        <w:cr/>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maximum integration time that we allow the spectrometer to use. In milli seconds</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MAXINTTIME=1000</w:t>
      </w:r>
    </w:p>
    <w:p w:rsidR="00F318EB" w:rsidRPr="00F318EB" w:rsidRDefault="00F318EB" w:rsidP="00F318EB">
      <w:pPr>
        <w:jc w:val="both"/>
        <w:rPr>
          <w:rFonts w:ascii="Batang" w:eastAsia="Batang" w:hAnsi="Batang" w:cs="Arial"/>
          <w:sz w:val="20"/>
          <w:szCs w:val="20"/>
        </w:rPr>
      </w:pP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debug-level, the higher number the more output will be created</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DEBUG=1</w:t>
      </w:r>
      <w:r w:rsidRPr="00F318EB">
        <w:rPr>
          <w:rFonts w:ascii="Batang" w:eastAsia="Batang" w:hAnsi="Batang" w:cs="Arial"/>
          <w:sz w:val="20"/>
          <w:szCs w:val="20"/>
        </w:rPr>
        <w:cr/>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sum1 is inside the specrometer [1 to 15]</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%-----pos----time-sum1-sum2--chn--basename----- repetitions--flag</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MEAS=0 -1 15 1 0 sky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MEAS=100 0 15 1 0 dark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MEAS=-44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MEAS=36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rsidR="00A71078" w:rsidRDefault="00F318EB" w:rsidP="00A71078">
      <w:pPr>
        <w:jc w:val="both"/>
      </w:pPr>
      <w:r>
        <w:rPr>
          <w:rFonts w:ascii="Arial" w:hAnsi="Arial" w:cs="Arial"/>
          <w:sz w:val="20"/>
          <w:szCs w:val="20"/>
        </w:rPr>
        <w:t>________________________________________________________________________________</w:t>
      </w:r>
    </w:p>
    <w:p w:rsidR="00A71078" w:rsidRDefault="00A71078" w:rsidP="00A71078">
      <w:pPr>
        <w:jc w:val="both"/>
      </w:pPr>
    </w:p>
    <w:p w:rsidR="00191FA0" w:rsidRDefault="00191FA0" w:rsidP="00A71078">
      <w:pPr>
        <w:jc w:val="both"/>
      </w:pPr>
    </w:p>
    <w:p w:rsidR="00A71078" w:rsidRDefault="00A71078" w:rsidP="00A71078">
      <w:pPr>
        <w:jc w:val="both"/>
      </w:pPr>
      <w:r>
        <w:t>Here follows a description of all the fields in the cfg.txt file.</w:t>
      </w:r>
    </w:p>
    <w:p w:rsidR="00A71078" w:rsidRDefault="00A71078" w:rsidP="00A71078">
      <w:pPr>
        <w:jc w:val="both"/>
      </w:pPr>
    </w:p>
    <w:p w:rsidR="00191FA0" w:rsidRPr="00C425DD" w:rsidRDefault="00191FA0" w:rsidP="00191FA0">
      <w:pPr>
        <w:spacing w:line="280" w:lineRule="atLeast"/>
        <w:jc w:val="both"/>
        <w:rPr>
          <w:b/>
        </w:rPr>
      </w:pPr>
      <w:bookmarkStart w:id="1258" w:name="_Toc126570096"/>
      <w:r w:rsidRPr="00C425DD">
        <w:rPr>
          <w:b/>
        </w:rPr>
        <w:t>STARTCHN= and STOPCHN=</w:t>
      </w:r>
      <w:bookmarkEnd w:id="1258"/>
    </w:p>
    <w:p w:rsidR="00191FA0" w:rsidRDefault="00191FA0" w:rsidP="00191FA0">
      <w:pPr>
        <w:jc w:val="both"/>
      </w:pPr>
      <w:r>
        <w:t>This determines the start channel and stop channel of the spectrum polled from the spectrometer. If both values are zero or if these parameters are not given, then all the channels of the spectrum are used.</w:t>
      </w:r>
    </w:p>
    <w:p w:rsidR="00191FA0" w:rsidRDefault="00191FA0" w:rsidP="00191FA0">
      <w:pPr>
        <w:jc w:val="both"/>
      </w:pPr>
      <w:r>
        <w:t xml:space="preserve">Default: </w:t>
      </w:r>
    </w:p>
    <w:p w:rsidR="00191FA0" w:rsidRDefault="00191FA0" w:rsidP="00A71078">
      <w:pPr>
        <w:jc w:val="both"/>
      </w:pPr>
    </w:p>
    <w:p w:rsidR="00191FA0" w:rsidRPr="00191FA0" w:rsidRDefault="00191FA0" w:rsidP="00A71078">
      <w:pPr>
        <w:jc w:val="both"/>
        <w:rPr>
          <w:b/>
        </w:rPr>
      </w:pPr>
      <w:r w:rsidRPr="00191FA0">
        <w:rPr>
          <w:b/>
        </w:rPr>
        <w:t>REALTIME=</w:t>
      </w:r>
    </w:p>
    <w:p w:rsidR="00191FA0" w:rsidRDefault="00191FA0" w:rsidP="00A71078">
      <w:pPr>
        <w:jc w:val="both"/>
      </w:pPr>
      <w:r>
        <w:t>This setting determines how spectra are saved and transmitted to the observatory. Use REALTIME=0 for version 3 (MOXA) instruments.</w:t>
      </w:r>
    </w:p>
    <w:p w:rsidR="00191FA0" w:rsidRDefault="00191FA0" w:rsidP="00A71078">
      <w:pPr>
        <w:jc w:val="both"/>
      </w:pPr>
    </w:p>
    <w:p w:rsidR="00191FA0" w:rsidRPr="00CD3A19" w:rsidRDefault="00191FA0" w:rsidP="00191FA0">
      <w:pPr>
        <w:rPr>
          <w:b/>
        </w:rPr>
      </w:pPr>
      <w:bookmarkStart w:id="1259" w:name="_Toc142299787"/>
      <w:r w:rsidRPr="00CD3A19">
        <w:rPr>
          <w:b/>
        </w:rPr>
        <w:t>CONEANGLE=</w:t>
      </w:r>
      <w:bookmarkEnd w:id="1259"/>
    </w:p>
    <w:p w:rsidR="00191FA0" w:rsidRDefault="00191FA0" w:rsidP="00191FA0">
      <w:r>
        <w:t xml:space="preserve">Defines the cone-angle of the instrument. This can either be 60 (cone scanner) or 90 (flat scanner). This value is written in the header of each spectrum (version 4 and newer). </w:t>
      </w:r>
      <w:r w:rsidRPr="00191FA0">
        <w:rPr>
          <w:b/>
        </w:rPr>
        <w:t xml:space="preserve">It is very important to </w:t>
      </w:r>
      <w:r>
        <w:rPr>
          <w:b/>
        </w:rPr>
        <w:t>use</w:t>
      </w:r>
      <w:r w:rsidRPr="00191FA0">
        <w:rPr>
          <w:b/>
        </w:rPr>
        <w:t xml:space="preserve"> the correct value here</w:t>
      </w:r>
      <w:r>
        <w:rPr>
          <w:b/>
        </w:rPr>
        <w:t>, or the evaluation will give incorrect results</w:t>
      </w:r>
      <w:r w:rsidRPr="00191FA0">
        <w:rPr>
          <w:b/>
        </w:rPr>
        <w:t>!</w:t>
      </w:r>
    </w:p>
    <w:p w:rsidR="00191FA0" w:rsidRDefault="00191FA0" w:rsidP="00A71078">
      <w:pPr>
        <w:jc w:val="both"/>
      </w:pPr>
    </w:p>
    <w:p w:rsidR="00191FA0" w:rsidRPr="00C425DD" w:rsidRDefault="00191FA0" w:rsidP="00191FA0">
      <w:pPr>
        <w:spacing w:line="280" w:lineRule="atLeast"/>
        <w:jc w:val="both"/>
        <w:rPr>
          <w:b/>
        </w:rPr>
      </w:pPr>
      <w:r w:rsidRPr="00C425DD">
        <w:rPr>
          <w:b/>
        </w:rPr>
        <w:t>COMPASS=</w:t>
      </w:r>
    </w:p>
    <w:p w:rsidR="00191FA0" w:rsidRDefault="00191FA0" w:rsidP="00191FA0">
      <w:pPr>
        <w:jc w:val="both"/>
      </w:pPr>
      <w:r>
        <w:t xml:space="preserve">This parameter takes 3 numbers separated by spaces. The first number is the compass direction of the scanner. Normally, this is the direction </w:t>
      </w:r>
      <w:ins w:id="1260" w:author="Christoph Kern" w:date="2016-05-05T14:29:00Z">
        <w:r w:rsidR="000A2851">
          <w:t xml:space="preserve">from the instrument </w:t>
        </w:r>
      </w:ins>
      <w:r>
        <w:t xml:space="preserve">to the volcano. E.g. if the volcano is west of the instrument, the compass direction would be 270.0. </w:t>
      </w:r>
      <w:ins w:id="1261" w:author="Christoph Kern" w:date="2016-05-05T14:29:00Z">
        <w:r w:rsidR="000A2851">
          <w:t xml:space="preserve">An instrument installed on the north side of a volcano would typically have a compass direction of 180.0, since the direction from instrument to volcano is south. </w:t>
        </w:r>
      </w:ins>
      <w:r>
        <w:t xml:space="preserve">Note that when the scanner is mounted on the pole, it protrudes </w:t>
      </w:r>
      <w:r w:rsidRPr="00191FA0">
        <w:rPr>
          <w:i/>
        </w:rPr>
        <w:t>away from</w:t>
      </w:r>
      <w:r>
        <w:t xml:space="preserve"> the volcano, not towards it. However, the compass direction is towards the volcano.</w:t>
      </w:r>
    </w:p>
    <w:p w:rsidR="00191FA0" w:rsidRDefault="00191FA0" w:rsidP="00191FA0">
      <w:pPr>
        <w:jc w:val="both"/>
      </w:pPr>
      <w:r>
        <w:t>Currently, the second and 3</w:t>
      </w:r>
      <w:r w:rsidRPr="00191FA0">
        <w:rPr>
          <w:vertAlign w:val="superscript"/>
        </w:rPr>
        <w:t>rd</w:t>
      </w:r>
      <w:r>
        <w:t xml:space="preserve"> numbers in this line are not used and should be set to 0.0. Therefore, the correct entry for an instrument installed on the east side of a volcano would be COMPASS=270.0 0.0 0.0</w:t>
      </w:r>
    </w:p>
    <w:p w:rsidR="00191FA0" w:rsidRDefault="00191FA0" w:rsidP="00A71078">
      <w:pPr>
        <w:jc w:val="both"/>
        <w:rPr>
          <w:b/>
        </w:rPr>
      </w:pPr>
      <w:r w:rsidRPr="00191FA0">
        <w:rPr>
          <w:b/>
        </w:rPr>
        <w:t>This setting must be correctly configured when installing a</w:t>
      </w:r>
      <w:r>
        <w:rPr>
          <w:b/>
        </w:rPr>
        <w:t xml:space="preserve"> </w:t>
      </w:r>
      <w:r w:rsidRPr="00191FA0">
        <w:rPr>
          <w:b/>
        </w:rPr>
        <w:t>n</w:t>
      </w:r>
      <w:r>
        <w:rPr>
          <w:b/>
        </w:rPr>
        <w:t>ew</w:t>
      </w:r>
      <w:r w:rsidRPr="00191FA0">
        <w:rPr>
          <w:b/>
        </w:rPr>
        <w:t xml:space="preserve"> instrument!</w:t>
      </w:r>
    </w:p>
    <w:p w:rsidR="002914BA" w:rsidRPr="002914BA" w:rsidRDefault="002914BA" w:rsidP="00A71078">
      <w:pPr>
        <w:jc w:val="both"/>
        <w:rPr>
          <w:b/>
        </w:rPr>
      </w:pPr>
    </w:p>
    <w:p w:rsidR="002914BA" w:rsidRPr="00C425DD" w:rsidRDefault="002914BA" w:rsidP="002914BA">
      <w:pPr>
        <w:spacing w:line="280" w:lineRule="atLeast"/>
        <w:jc w:val="both"/>
        <w:rPr>
          <w:b/>
        </w:rPr>
      </w:pPr>
      <w:bookmarkStart w:id="1262" w:name="_Toc126570093"/>
      <w:r w:rsidRPr="00C425DD">
        <w:rPr>
          <w:b/>
        </w:rPr>
        <w:t>STEPSPERROUND=</w:t>
      </w:r>
      <w:bookmarkEnd w:id="1262"/>
    </w:p>
    <w:p w:rsidR="002914BA" w:rsidRDefault="002914BA" w:rsidP="002914BA">
      <w:pPr>
        <w:jc w:val="both"/>
      </w:pPr>
      <w:r>
        <w:t>This gives the number of steps required to make one full turn of the scanning system. For the stepper motors we currently use, the value is 200. Very few NOVAC instruments were built with more than 1 motor. If you are using a ‘Heidelberg’ type instrument with 2 motors, this string should have two numbers separated by a space. But in most cases it should be set to STEPSPERROUND=200</w:t>
      </w:r>
    </w:p>
    <w:p w:rsidR="00191FA0" w:rsidRDefault="00191FA0" w:rsidP="00A71078">
      <w:pPr>
        <w:jc w:val="both"/>
      </w:pPr>
    </w:p>
    <w:p w:rsidR="002914BA" w:rsidRPr="00C425DD" w:rsidRDefault="002914BA" w:rsidP="002914BA">
      <w:pPr>
        <w:spacing w:line="280" w:lineRule="atLeast"/>
        <w:jc w:val="both"/>
        <w:rPr>
          <w:b/>
        </w:rPr>
      </w:pPr>
      <w:bookmarkStart w:id="1263" w:name="_Toc126570094"/>
      <w:r w:rsidRPr="00C425DD">
        <w:rPr>
          <w:b/>
        </w:rPr>
        <w:lastRenderedPageBreak/>
        <w:t>MOTOR</w:t>
      </w:r>
      <w:r>
        <w:rPr>
          <w:b/>
        </w:rPr>
        <w:t>STEPS</w:t>
      </w:r>
      <w:r w:rsidRPr="00C425DD">
        <w:rPr>
          <w:b/>
        </w:rPr>
        <w:t>COMP=</w:t>
      </w:r>
      <w:bookmarkEnd w:id="1263"/>
    </w:p>
    <w:p w:rsidR="002914BA" w:rsidRDefault="002914BA" w:rsidP="002914BA">
      <w:pPr>
        <w:jc w:val="both"/>
      </w:pPr>
      <w:r>
        <w:t>This is the number of steps between the location of the scanner reference switch and the position at which the scanner is looking straight up at the zenith position. Usually it is about 120. This parameter is best set by watching what the scanner does when the instrument power is turned on. When the power comes on, the scanner will first go to the reference switch location. Then, it should go straight up. If it doesn’t go straight up, modify the MOTORSTEPSCOMP and try again until it does go straight up.</w:t>
      </w:r>
      <w:ins w:id="1264" w:author="Santiago Arellano" w:date="2016-03-31T13:35:00Z">
        <w:r w:rsidR="004C7D8C">
          <w:t xml:space="preserve"> I</w:t>
        </w:r>
      </w:ins>
      <w:ins w:id="1265" w:author="Santiago Arellano" w:date="2016-03-31T13:36:00Z">
        <w:r w:rsidR="004C7D8C">
          <w:t>n t</w:t>
        </w:r>
      </w:ins>
      <w:ins w:id="1266" w:author="Santiago Arellano" w:date="2016-03-31T13:35:00Z">
        <w:r w:rsidR="004C7D8C">
          <w:t xml:space="preserve">he </w:t>
        </w:r>
      </w:ins>
      <w:ins w:id="1267" w:author="Santiago Arellano" w:date="2016-03-31T13:36:00Z">
        <w:r w:rsidR="004C7D8C">
          <w:t xml:space="preserve">usual </w:t>
        </w:r>
      </w:ins>
      <w:ins w:id="1268" w:author="Santiago Arellano" w:date="2016-03-31T13:35:00Z">
        <w:r w:rsidR="004C7D8C">
          <w:t>way that the rotation is implemented, this number should be increased if the motor stops ahead of the zenith position, and decreased if it stops behind.</w:t>
        </w:r>
      </w:ins>
    </w:p>
    <w:p w:rsidR="002914BA" w:rsidRDefault="002914BA" w:rsidP="00A71078">
      <w:pPr>
        <w:jc w:val="both"/>
      </w:pPr>
      <w:r>
        <w:t>If two motors are used (Heidelberg type instrument) then also two values must follow this string. This is rare.</w:t>
      </w:r>
    </w:p>
    <w:p w:rsidR="002914BA" w:rsidRDefault="002914BA" w:rsidP="00A71078">
      <w:pPr>
        <w:jc w:val="both"/>
      </w:pPr>
    </w:p>
    <w:p w:rsidR="00A71078" w:rsidRDefault="00A71078" w:rsidP="00A71078">
      <w:pPr>
        <w:spacing w:line="280" w:lineRule="atLeast"/>
        <w:jc w:val="both"/>
        <w:rPr>
          <w:b/>
        </w:rPr>
      </w:pPr>
      <w:bookmarkStart w:id="1269" w:name="_Toc126570092"/>
      <w:r w:rsidRPr="00C425DD">
        <w:rPr>
          <w:b/>
        </w:rPr>
        <w:t>DELAY=</w:t>
      </w:r>
      <w:bookmarkEnd w:id="1269"/>
    </w:p>
    <w:p w:rsidR="00A71078" w:rsidRPr="00FF6C69" w:rsidRDefault="00A71078" w:rsidP="00A71078">
      <w:pPr>
        <w:spacing w:line="280" w:lineRule="atLeast"/>
        <w:jc w:val="both"/>
        <w:rPr>
          <w:b/>
        </w:rPr>
      </w:pPr>
      <w:r>
        <w:t>This determines how many milliseconds to pause between each pulse when pulsing the stepper-motor. If this is set to 0 then the fastest possible speed will be used. Recommended values are 200 for the flat scanners and 500 for the cone scanners.</w:t>
      </w:r>
    </w:p>
    <w:p w:rsidR="00A71078" w:rsidRDefault="00A71078" w:rsidP="00A71078">
      <w:pPr>
        <w:jc w:val="both"/>
      </w:pPr>
    </w:p>
    <w:p w:rsidR="002914BA" w:rsidRDefault="002914BA" w:rsidP="002914BA">
      <w:pPr>
        <w:spacing w:line="280" w:lineRule="atLeast"/>
        <w:jc w:val="both"/>
        <w:rPr>
          <w:b/>
        </w:rPr>
      </w:pPr>
      <w:bookmarkStart w:id="1270" w:name="_Toc126570101"/>
      <w:r>
        <w:rPr>
          <w:b/>
        </w:rPr>
        <w:t>POWERSAVE=</w:t>
      </w:r>
    </w:p>
    <w:bookmarkEnd w:id="1270"/>
    <w:p w:rsidR="00A71078" w:rsidRDefault="002914BA" w:rsidP="00A71078">
      <w:pPr>
        <w:jc w:val="both"/>
      </w:pPr>
      <w:r>
        <w:t>In the current MOXA version of the instrument, this setting should be set to 0.</w:t>
      </w:r>
    </w:p>
    <w:p w:rsidR="00A71078" w:rsidRDefault="00A71078" w:rsidP="00A71078">
      <w:pPr>
        <w:jc w:val="both"/>
      </w:pPr>
    </w:p>
    <w:p w:rsidR="00A71078" w:rsidRPr="00C425DD" w:rsidRDefault="00A71078" w:rsidP="00A71078">
      <w:pPr>
        <w:spacing w:line="280" w:lineRule="atLeast"/>
        <w:jc w:val="both"/>
        <w:rPr>
          <w:b/>
        </w:rPr>
      </w:pPr>
      <w:bookmarkStart w:id="1271" w:name="_Toc126570095"/>
      <w:r w:rsidRPr="00C425DD">
        <w:rPr>
          <w:b/>
        </w:rPr>
        <w:t>SKIPMOTOR=</w:t>
      </w:r>
      <w:bookmarkEnd w:id="1271"/>
    </w:p>
    <w:p w:rsidR="00A71078" w:rsidRDefault="00A71078" w:rsidP="00A71078">
      <w:pPr>
        <w:jc w:val="both"/>
      </w:pPr>
      <w:r>
        <w:t xml:space="preserve">If this value is not zero then all motor-activity is skipped. </w:t>
      </w:r>
      <w:r w:rsidR="002914BA" w:rsidRPr="002914BA">
        <w:rPr>
          <w:b/>
        </w:rPr>
        <w:t>This s</w:t>
      </w:r>
      <w:r w:rsidRPr="00F12170">
        <w:rPr>
          <w:b/>
        </w:rPr>
        <w:t>hould only be used for testing!</w:t>
      </w:r>
    </w:p>
    <w:p w:rsidR="00A71078" w:rsidRDefault="00A71078" w:rsidP="00A71078">
      <w:pPr>
        <w:jc w:val="both"/>
      </w:pPr>
    </w:p>
    <w:p w:rsidR="002914BA" w:rsidRPr="002914BA" w:rsidRDefault="002914BA" w:rsidP="00A71078">
      <w:pPr>
        <w:jc w:val="both"/>
        <w:rPr>
          <w:b/>
        </w:rPr>
      </w:pPr>
      <w:r w:rsidRPr="002914BA">
        <w:rPr>
          <w:b/>
        </w:rPr>
        <w:t>BATTERYLIMIT=</w:t>
      </w:r>
    </w:p>
    <w:p w:rsidR="002914BA" w:rsidRDefault="002914BA" w:rsidP="00A71078">
      <w:pPr>
        <w:jc w:val="both"/>
      </w:pPr>
      <w:r>
        <w:t>This setting tells the instrument when to shut off if the battery voltage gets too low. Typically we use 10, which means the instrument shuts off if the battery voltage goes below 10V.</w:t>
      </w:r>
    </w:p>
    <w:p w:rsidR="002914BA" w:rsidRDefault="002914BA" w:rsidP="00A71078">
      <w:pPr>
        <w:jc w:val="both"/>
      </w:pPr>
    </w:p>
    <w:p w:rsidR="002914BA" w:rsidRPr="00C425DD" w:rsidRDefault="002914BA" w:rsidP="002914BA">
      <w:pPr>
        <w:spacing w:line="280" w:lineRule="atLeast"/>
        <w:jc w:val="both"/>
        <w:rPr>
          <w:b/>
        </w:rPr>
      </w:pPr>
      <w:bookmarkStart w:id="1272" w:name="_Toc126570102"/>
      <w:r w:rsidRPr="00C425DD">
        <w:rPr>
          <w:b/>
        </w:rPr>
        <w:t>PERCENT=</w:t>
      </w:r>
      <w:bookmarkEnd w:id="1272"/>
    </w:p>
    <w:p w:rsidR="002914BA" w:rsidRDefault="002914BA" w:rsidP="002914BA">
      <w:pPr>
        <w:jc w:val="both"/>
      </w:pPr>
      <w:r>
        <w:t>A decimal number between 0 and 1 should follow this string. This entry determines the desired relative saturation of a spectrum recorded using an automatic exposure time. It should normally be about 0.7, which means the exposure time will be chosen such that the spectral intensity is 70% of the saturation value.</w:t>
      </w:r>
    </w:p>
    <w:p w:rsidR="002914BA" w:rsidRDefault="002914BA" w:rsidP="00A71078">
      <w:pPr>
        <w:jc w:val="both"/>
      </w:pPr>
    </w:p>
    <w:p w:rsidR="005626A7" w:rsidRPr="009A30FE" w:rsidRDefault="005626A7" w:rsidP="005626A7">
      <w:pPr>
        <w:rPr>
          <w:b/>
        </w:rPr>
      </w:pPr>
      <w:bookmarkStart w:id="1273" w:name="_Toc142299793"/>
      <w:r w:rsidRPr="009A30FE">
        <w:rPr>
          <w:b/>
        </w:rPr>
        <w:t>CHANNEL=</w:t>
      </w:r>
      <w:bookmarkEnd w:id="1273"/>
    </w:p>
    <w:p w:rsidR="005626A7" w:rsidRDefault="005626A7" w:rsidP="005626A7">
      <w:r>
        <w:t>This determines the channel where the max-value used for the automatic exposure is determined. The light intensity will be averaged over 10 pixels centered on the channel given by this argument. If CHANNEL=-1 or if it is not defined then the max-value over all pixels will be used to determine automatic exposure time.</w:t>
      </w:r>
    </w:p>
    <w:p w:rsidR="002914BA" w:rsidRDefault="002914BA" w:rsidP="00A71078">
      <w:pPr>
        <w:jc w:val="both"/>
      </w:pPr>
    </w:p>
    <w:p w:rsidR="00DA522F" w:rsidRPr="00DA522F" w:rsidRDefault="00DA522F" w:rsidP="00A71078">
      <w:pPr>
        <w:jc w:val="both"/>
        <w:rPr>
          <w:b/>
        </w:rPr>
      </w:pPr>
      <w:r w:rsidRPr="00DA522F">
        <w:rPr>
          <w:b/>
        </w:rPr>
        <w:t>MAXINTTIME=</w:t>
      </w:r>
    </w:p>
    <w:p w:rsidR="005626A7" w:rsidRDefault="00DA522F" w:rsidP="00A71078">
      <w:pPr>
        <w:jc w:val="both"/>
      </w:pPr>
      <w:r>
        <w:t>This is the maximum integration time that the spectrometer is allowed to use, in ms. Usually set to 1000.</w:t>
      </w:r>
    </w:p>
    <w:p w:rsidR="00DA522F" w:rsidRDefault="00DA522F" w:rsidP="00A71078">
      <w:pPr>
        <w:jc w:val="both"/>
      </w:pPr>
    </w:p>
    <w:p w:rsidR="00A71078" w:rsidRPr="00C425DD" w:rsidRDefault="00A71078" w:rsidP="00A71078">
      <w:pPr>
        <w:spacing w:line="280" w:lineRule="atLeast"/>
        <w:jc w:val="both"/>
        <w:rPr>
          <w:b/>
        </w:rPr>
      </w:pPr>
      <w:bookmarkStart w:id="1274" w:name="_Toc126570097"/>
      <w:r w:rsidRPr="00C425DD">
        <w:rPr>
          <w:b/>
        </w:rPr>
        <w:t>DEBUG=</w:t>
      </w:r>
      <w:bookmarkEnd w:id="1274"/>
    </w:p>
    <w:p w:rsidR="00A71078" w:rsidRDefault="00A71078" w:rsidP="00A71078">
      <w:pPr>
        <w:jc w:val="both"/>
      </w:pPr>
      <w:r>
        <w:t xml:space="preserve">The higher value given here, the more status messages will Kongo.exe produce for debugging purposes. If DEBUG=0 then no text is written. Usually DEBUG=1 is a good </w:t>
      </w:r>
      <w:r w:rsidR="00DA522F">
        <w:t>value</w:t>
      </w:r>
      <w:r>
        <w:t>.</w:t>
      </w:r>
    </w:p>
    <w:p w:rsidR="00A71078" w:rsidRDefault="00A71078" w:rsidP="00A71078">
      <w:pPr>
        <w:jc w:val="both"/>
      </w:pPr>
    </w:p>
    <w:p w:rsidR="00A71078" w:rsidRPr="00C425DD" w:rsidRDefault="00A71078" w:rsidP="00A71078">
      <w:pPr>
        <w:spacing w:line="280" w:lineRule="atLeast"/>
        <w:jc w:val="both"/>
        <w:rPr>
          <w:b/>
        </w:rPr>
      </w:pPr>
      <w:bookmarkStart w:id="1275" w:name="_Toc126570099"/>
      <w:r w:rsidRPr="00C425DD">
        <w:rPr>
          <w:b/>
        </w:rPr>
        <w:t>SERVER=</w:t>
      </w:r>
      <w:bookmarkEnd w:id="1275"/>
    </w:p>
    <w:p w:rsidR="00A71078" w:rsidRDefault="00A71078" w:rsidP="00A71078">
      <w:pPr>
        <w:jc w:val="both"/>
      </w:pPr>
      <w:r>
        <w:lastRenderedPageBreak/>
        <w:t>Only used if the instrument is connected directly to the internet. This determines the FTP server that will be contacted when the IP number of the embedded computer changes. For example, if “SERVER= 192.168.1.20 novac 1225” is written in cfg.txt file, the remote PC will contact an FTP server with IP address 192.168.1.20 username novac and password 1225. When IP address is changed, the embedded computer will try to upload a file to this FTP server with the name given by the INSTRUMENTNAME= parameter. If SERVER= is not given at all or if the IP nr=0.0.0.0 then no attempt to connect is made.</w:t>
      </w:r>
    </w:p>
    <w:p w:rsidR="00A71078" w:rsidRDefault="00A71078" w:rsidP="00A71078">
      <w:pPr>
        <w:jc w:val="both"/>
      </w:pPr>
    </w:p>
    <w:p w:rsidR="00A71078" w:rsidRPr="00C425DD" w:rsidRDefault="00A71078" w:rsidP="00A71078">
      <w:pPr>
        <w:spacing w:line="280" w:lineRule="atLeast"/>
        <w:jc w:val="both"/>
        <w:rPr>
          <w:b/>
        </w:rPr>
      </w:pPr>
      <w:bookmarkStart w:id="1276" w:name="_Toc126570100"/>
      <w:r w:rsidRPr="00C425DD">
        <w:rPr>
          <w:b/>
        </w:rPr>
        <w:t>FTPTIMEOUT=</w:t>
      </w:r>
      <w:bookmarkEnd w:id="1276"/>
    </w:p>
    <w:p w:rsidR="00A71078" w:rsidRDefault="00A71078" w:rsidP="00A71078">
      <w:pPr>
        <w:jc w:val="both"/>
      </w:pPr>
      <w:r>
        <w:t>This determines the timeout in milliseconds for accessing the server given by the SEVER= parameter.</w:t>
      </w:r>
    </w:p>
    <w:p w:rsidR="00A71078" w:rsidRDefault="00A71078" w:rsidP="00A71078">
      <w:pPr>
        <w:jc w:val="both"/>
      </w:pPr>
    </w:p>
    <w:p w:rsidR="00A71078" w:rsidRPr="00C425DD" w:rsidRDefault="00A71078" w:rsidP="00A71078">
      <w:pPr>
        <w:spacing w:line="280" w:lineRule="atLeast"/>
        <w:jc w:val="both"/>
        <w:rPr>
          <w:b/>
        </w:rPr>
      </w:pPr>
      <w:bookmarkStart w:id="1277" w:name="_Toc126570103"/>
      <w:r w:rsidRPr="00C425DD">
        <w:rPr>
          <w:b/>
        </w:rPr>
        <w:t>MEAS=</w:t>
      </w:r>
      <w:bookmarkEnd w:id="1277"/>
    </w:p>
    <w:p w:rsidR="00A71078" w:rsidRDefault="00A71078" w:rsidP="00A71078">
      <w:pPr>
        <w:jc w:val="both"/>
      </w:pPr>
      <w:r>
        <w:t>This determines the different measurement position that should be used.</w:t>
      </w:r>
    </w:p>
    <w:p w:rsidR="00A71078" w:rsidRDefault="00A71078" w:rsidP="00A71078">
      <w:pPr>
        <w:jc w:val="both"/>
      </w:pPr>
      <w:r>
        <w:t>Typically many MEAS= lines are following each other with increasing position in the end of the cfg.txt see the example in the beginning of this chapter.</w:t>
      </w:r>
    </w:p>
    <w:p w:rsidR="00A71078" w:rsidRDefault="00A71078" w:rsidP="00A71078">
      <w:pPr>
        <w:jc w:val="both"/>
      </w:pPr>
      <w:r>
        <w:t>Note: STEPSPERROUND= should always be define before the first MEAS= line.</w:t>
      </w:r>
    </w:p>
    <w:p w:rsidR="00A71078" w:rsidRDefault="00A71078" w:rsidP="00A71078">
      <w:pPr>
        <w:jc w:val="both"/>
      </w:pPr>
    </w:p>
    <w:p w:rsidR="00A71078" w:rsidRDefault="00A71078" w:rsidP="00A71078">
      <w:pPr>
        <w:numPr>
          <w:ilvl w:val="0"/>
          <w:numId w:val="17"/>
        </w:numPr>
        <w:jc w:val="both"/>
      </w:pPr>
      <w:r>
        <w:t>pos1, pos 2 – Position in motor steps. The reference position is zenith position.</w:t>
      </w:r>
    </w:p>
    <w:p w:rsidR="00A71078" w:rsidRDefault="00A71078" w:rsidP="00A71078">
      <w:pPr>
        <w:ind w:left="720"/>
        <w:jc w:val="both"/>
      </w:pPr>
      <w:r>
        <w:t xml:space="preserve">If only one motor is used, then only one parameter indicating the motor position is expected. </w:t>
      </w:r>
    </w:p>
    <w:p w:rsidR="00A71078" w:rsidRDefault="00A71078" w:rsidP="00A71078">
      <w:pPr>
        <w:ind w:left="720"/>
        <w:jc w:val="both"/>
      </w:pPr>
    </w:p>
    <w:p w:rsidR="00A71078" w:rsidRDefault="00A71078" w:rsidP="00A71078">
      <w:pPr>
        <w:ind w:left="720"/>
        <w:jc w:val="both"/>
      </w:pPr>
      <w:r>
        <w:t>One row of measurement position definition looks like this:</w:t>
      </w:r>
    </w:p>
    <w:p w:rsidR="00A71078" w:rsidRDefault="00A71078" w:rsidP="00A71078">
      <w:pPr>
        <w:ind w:left="720"/>
        <w:jc w:val="both"/>
      </w:pPr>
    </w:p>
    <w:p w:rsidR="00A71078" w:rsidRPr="00A6203C" w:rsidRDefault="00A71078" w:rsidP="00A71078">
      <w:pPr>
        <w:ind w:left="720"/>
        <w:jc w:val="both"/>
        <w:rPr>
          <w:rFonts w:ascii="Arial" w:hAnsi="Arial" w:cs="Arial"/>
          <w:sz w:val="20"/>
          <w:szCs w:val="20"/>
        </w:rPr>
      </w:pPr>
      <w:r w:rsidRPr="00A6203C">
        <w:rPr>
          <w:rFonts w:ascii="Arial" w:hAnsi="Arial" w:cs="Arial"/>
          <w:sz w:val="20"/>
          <w:szCs w:val="20"/>
        </w:rPr>
        <w:t xml:space="preserve">MEAS= pos1 exptime sum1 </w:t>
      </w:r>
      <w:r>
        <w:rPr>
          <w:rFonts w:ascii="Arial" w:hAnsi="Arial" w:cs="Arial"/>
          <w:sz w:val="20"/>
          <w:szCs w:val="20"/>
        </w:rPr>
        <w:tab/>
      </w:r>
      <w:r w:rsidRPr="00A6203C">
        <w:rPr>
          <w:rFonts w:ascii="Arial" w:hAnsi="Arial" w:cs="Arial"/>
          <w:sz w:val="20"/>
          <w:szCs w:val="20"/>
        </w:rPr>
        <w:t xml:space="preserve">sum2 </w:t>
      </w:r>
      <w:r>
        <w:rPr>
          <w:rFonts w:ascii="Arial" w:hAnsi="Arial" w:cs="Arial"/>
          <w:sz w:val="20"/>
          <w:szCs w:val="20"/>
        </w:rPr>
        <w:tab/>
      </w:r>
      <w:r w:rsidRPr="00A6203C">
        <w:rPr>
          <w:rFonts w:ascii="Arial" w:hAnsi="Arial" w:cs="Arial"/>
          <w:sz w:val="20"/>
          <w:szCs w:val="20"/>
        </w:rPr>
        <w:t>chn</w:t>
      </w:r>
      <w:r>
        <w:rPr>
          <w:rFonts w:ascii="Arial" w:hAnsi="Arial" w:cs="Arial"/>
          <w:sz w:val="20"/>
          <w:szCs w:val="20"/>
        </w:rPr>
        <w:tab/>
      </w:r>
      <w:r w:rsidRPr="00A6203C">
        <w:rPr>
          <w:rFonts w:ascii="Arial" w:hAnsi="Arial" w:cs="Arial"/>
          <w:sz w:val="20"/>
          <w:szCs w:val="20"/>
        </w:rPr>
        <w:t xml:space="preserve"> basename</w:t>
      </w:r>
      <w:r>
        <w:rPr>
          <w:rFonts w:ascii="Arial" w:hAnsi="Arial" w:cs="Arial"/>
          <w:sz w:val="20"/>
          <w:szCs w:val="20"/>
        </w:rPr>
        <w:tab/>
      </w:r>
      <w:r w:rsidRPr="00A6203C">
        <w:rPr>
          <w:rFonts w:ascii="Arial" w:hAnsi="Arial" w:cs="Arial"/>
          <w:sz w:val="20"/>
          <w:szCs w:val="20"/>
        </w:rPr>
        <w:t xml:space="preserve"> repetitions</w:t>
      </w:r>
      <w:r>
        <w:rPr>
          <w:rFonts w:ascii="Arial" w:hAnsi="Arial" w:cs="Arial"/>
          <w:sz w:val="20"/>
          <w:szCs w:val="20"/>
        </w:rPr>
        <w:tab/>
      </w:r>
      <w:r w:rsidRPr="00A6203C">
        <w:rPr>
          <w:rFonts w:ascii="Arial" w:hAnsi="Arial" w:cs="Arial"/>
          <w:sz w:val="20"/>
          <w:szCs w:val="20"/>
        </w:rPr>
        <w:t xml:space="preserve"> flag</w:t>
      </w:r>
    </w:p>
    <w:p w:rsidR="00A71078" w:rsidRPr="00130D2D" w:rsidRDefault="00A71078" w:rsidP="00A71078">
      <w:pPr>
        <w:ind w:left="720"/>
        <w:jc w:val="both"/>
        <w:rPr>
          <w:rFonts w:ascii="Arial" w:hAnsi="Arial" w:cs="Arial"/>
          <w:sz w:val="20"/>
          <w:szCs w:val="20"/>
        </w:rPr>
      </w:pPr>
    </w:p>
    <w:p w:rsidR="00A71078"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-1</w:t>
      </w:r>
      <w:r w:rsidRPr="00130D2D">
        <w:rPr>
          <w:rFonts w:ascii="Arial" w:hAnsi="Arial" w:cs="Arial"/>
          <w:sz w:val="20"/>
          <w:szCs w:val="20"/>
        </w:rPr>
        <w:tab/>
        <w:t>1</w:t>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r w:rsidRPr="00130D2D">
        <w:rPr>
          <w:rFonts w:ascii="Arial" w:hAnsi="Arial" w:cs="Arial"/>
          <w:sz w:val="20"/>
          <w:szCs w:val="20"/>
        </w:rPr>
        <w:tab/>
        <w:t>up_ang</w:t>
      </w:r>
      <w:r w:rsidRPr="00130D2D">
        <w:rPr>
          <w:rFonts w:ascii="Arial" w:hAnsi="Arial" w:cs="Arial"/>
          <w:sz w:val="20"/>
          <w:szCs w:val="20"/>
        </w:rPr>
        <w:tab/>
      </w:r>
      <w:r w:rsidRPr="00130D2D">
        <w:rPr>
          <w:rFonts w:ascii="Arial" w:hAnsi="Arial" w:cs="Arial"/>
          <w:sz w:val="20"/>
          <w:szCs w:val="20"/>
        </w:rPr>
        <w:tab/>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p>
    <w:p w:rsidR="00A71078" w:rsidRPr="00130D2D" w:rsidRDefault="00A71078" w:rsidP="00A71078">
      <w:pPr>
        <w:ind w:left="720"/>
        <w:jc w:val="both"/>
        <w:rPr>
          <w:rFonts w:ascii="Arial" w:hAnsi="Arial" w:cs="Arial"/>
          <w:sz w:val="20"/>
          <w:szCs w:val="20"/>
        </w:rPr>
      </w:pPr>
    </w:p>
    <w:p w:rsidR="00A71078" w:rsidRDefault="00A71078" w:rsidP="00A71078">
      <w:pPr>
        <w:ind w:left="720"/>
        <w:jc w:val="both"/>
      </w:pPr>
      <w:r>
        <w:t>If two motors are used, then two parameters indicating the two motor-positions are expected (pos1 and pos2):</w:t>
      </w:r>
    </w:p>
    <w:p w:rsidR="00A71078" w:rsidRDefault="00A71078" w:rsidP="00A71078">
      <w:pPr>
        <w:ind w:left="720"/>
        <w:jc w:val="both"/>
      </w:pPr>
    </w:p>
    <w:p w:rsidR="00A71078" w:rsidRPr="00130D2D" w:rsidRDefault="00A71078" w:rsidP="00A71078">
      <w:pPr>
        <w:ind w:left="720"/>
        <w:jc w:val="both"/>
        <w:rPr>
          <w:rFonts w:ascii="Arial" w:hAnsi="Arial" w:cs="Arial"/>
          <w:sz w:val="20"/>
          <w:szCs w:val="20"/>
        </w:rPr>
      </w:pPr>
      <w:r w:rsidRPr="00130D2D">
        <w:rPr>
          <w:rFonts w:ascii="Arial" w:hAnsi="Arial" w:cs="Arial"/>
          <w:sz w:val="20"/>
          <w:szCs w:val="20"/>
        </w:rPr>
        <w:t xml:space="preserve">MEAS= pos1  pos2  exptime  sum1  sum2  </w:t>
      </w:r>
      <w:r>
        <w:rPr>
          <w:rFonts w:ascii="Arial" w:hAnsi="Arial" w:cs="Arial"/>
          <w:sz w:val="20"/>
          <w:szCs w:val="20"/>
        </w:rPr>
        <w:tab/>
      </w:r>
      <w:r w:rsidRPr="00130D2D">
        <w:rPr>
          <w:rFonts w:ascii="Arial" w:hAnsi="Arial" w:cs="Arial"/>
          <w:sz w:val="20"/>
          <w:szCs w:val="20"/>
        </w:rPr>
        <w:t>chn  basename  repetitions  flag</w:t>
      </w:r>
    </w:p>
    <w:p w:rsidR="00A71078" w:rsidRPr="00130D2D"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 xml:space="preserve"> 0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0      up_ang</w:t>
      </w:r>
      <w:r w:rsidRPr="00130D2D">
        <w:rPr>
          <w:rFonts w:ascii="Arial" w:hAnsi="Arial" w:cs="Arial"/>
          <w:sz w:val="20"/>
          <w:szCs w:val="20"/>
        </w:rPr>
        <w:tab/>
        <w:t>1</w:t>
      </w:r>
      <w:r w:rsidRPr="00130D2D">
        <w:rPr>
          <w:rFonts w:ascii="Arial" w:hAnsi="Arial" w:cs="Arial"/>
          <w:sz w:val="20"/>
          <w:szCs w:val="20"/>
        </w:rPr>
        <w:tab/>
        <w:t>0</w:t>
      </w:r>
    </w:p>
    <w:p w:rsidR="00A71078" w:rsidRDefault="00A71078" w:rsidP="00A71078">
      <w:pPr>
        <w:jc w:val="both"/>
      </w:pPr>
    </w:p>
    <w:p w:rsidR="00A71078" w:rsidRDefault="00A71078" w:rsidP="00A71078">
      <w:pPr>
        <w:numPr>
          <w:ilvl w:val="0"/>
          <w:numId w:val="17"/>
        </w:numPr>
        <w:jc w:val="both"/>
      </w:pPr>
      <w:r>
        <w:t>exptime – Exposure time in milliseconds. It has three kinds of values.</w:t>
      </w:r>
    </w:p>
    <w:p w:rsidR="00A71078" w:rsidRDefault="00A71078" w:rsidP="00A71078">
      <w:pPr>
        <w:ind w:left="1440"/>
        <w:jc w:val="both"/>
      </w:pPr>
      <w:r>
        <w:t>Positive – Use this value as the exposure time for the spectra collection at this position</w:t>
      </w:r>
    </w:p>
    <w:p w:rsidR="00A71078" w:rsidRDefault="00A71078" w:rsidP="00A71078">
      <w:pPr>
        <w:ind w:left="720" w:firstLine="720"/>
        <w:jc w:val="both"/>
      </w:pPr>
      <w:r>
        <w:t>0 –  Use same exposure time as the first MEAS= line</w:t>
      </w:r>
    </w:p>
    <w:p w:rsidR="00A71078" w:rsidRDefault="00A71078" w:rsidP="00A71078">
      <w:pPr>
        <w:ind w:left="1440"/>
        <w:jc w:val="both"/>
      </w:pPr>
      <w:r>
        <w:t>Negative - an automatic exposure time is calculated for the spectra collection at this position.</w:t>
      </w:r>
    </w:p>
    <w:p w:rsidR="00A71078" w:rsidRDefault="00A71078" w:rsidP="00A71078">
      <w:pPr>
        <w:ind w:left="720"/>
        <w:jc w:val="both"/>
      </w:pPr>
      <w:r>
        <w:t xml:space="preserve">The first MEAS= line is used for the zenith measurement and using automatic exposure time. </w:t>
      </w:r>
    </w:p>
    <w:p w:rsidR="00A71078" w:rsidRDefault="00A71078" w:rsidP="00A71078">
      <w:pPr>
        <w:jc w:val="both"/>
      </w:pPr>
    </w:p>
    <w:p w:rsidR="00A71078" w:rsidRDefault="00A71078" w:rsidP="00A71078">
      <w:pPr>
        <w:numPr>
          <w:ilvl w:val="0"/>
          <w:numId w:val="17"/>
        </w:numPr>
        <w:jc w:val="both"/>
      </w:pPr>
      <w:r>
        <w:t>sum1 - the number of spectrums added together inside the spectrometer. This number is limited to a value between 1 and 15</w:t>
      </w:r>
      <w:ins w:id="1278" w:author="Santiago Arellano" w:date="2016-03-31T13:41:00Z">
        <w:r w:rsidR="00844D2B">
          <w:t>.</w:t>
        </w:r>
      </w:ins>
    </w:p>
    <w:p w:rsidR="00A71078" w:rsidRDefault="00A71078" w:rsidP="00A71078">
      <w:pPr>
        <w:numPr>
          <w:ilvl w:val="0"/>
          <w:numId w:val="17"/>
        </w:numPr>
        <w:jc w:val="both"/>
      </w:pPr>
      <w:r>
        <w:t>sum2 - the number of spectrums added together in the embedded computer. This number is limited to a value between 1 and 32767. The total number of added spectrums are sum1*sum2. It is better to use a high sum1 instead of a high sum2 since it reduces the time for transfer spectrum from the spectrometer.</w:t>
      </w:r>
    </w:p>
    <w:p w:rsidR="00A71078" w:rsidRDefault="00A71078" w:rsidP="00A71078">
      <w:pPr>
        <w:numPr>
          <w:ilvl w:val="0"/>
          <w:numId w:val="17"/>
        </w:numPr>
        <w:jc w:val="both"/>
      </w:pPr>
      <w:r>
        <w:t xml:space="preserve">chn - the channel number for the spectrometer. When a double-spectrometer is used then chn=0 will use the master-channel and chn=1 will use the slave channel. Values </w:t>
      </w:r>
      <w:r>
        <w:lastRenderedPageBreak/>
        <w:t>above 256 have special meaning, see the documentation for the OceanOptics spectrometers. With a single spectrometer chn=0 should be used.</w:t>
      </w:r>
    </w:p>
    <w:p w:rsidR="00A71078" w:rsidRDefault="00A71078" w:rsidP="00A71078">
      <w:pPr>
        <w:numPr>
          <w:ilvl w:val="0"/>
          <w:numId w:val="17"/>
        </w:numPr>
        <w:jc w:val="both"/>
      </w:pPr>
      <w:r>
        <w:t>basename - gives the name of this direction. This is copied into the header of the spectrum file.</w:t>
      </w:r>
    </w:p>
    <w:p w:rsidR="00A71078" w:rsidRDefault="00A71078" w:rsidP="00A71078">
      <w:pPr>
        <w:numPr>
          <w:ilvl w:val="0"/>
          <w:numId w:val="17"/>
        </w:numPr>
        <w:jc w:val="both"/>
      </w:pPr>
      <w:r>
        <w:t>repetitions - determine how many times this MEAS= line will be repeated.</w:t>
      </w:r>
    </w:p>
    <w:p w:rsidR="00A71078" w:rsidRDefault="00A71078" w:rsidP="00A71078">
      <w:pPr>
        <w:ind w:left="360"/>
        <w:jc w:val="both"/>
      </w:pPr>
      <w:r>
        <w:t>If this value is 0 then it will not be executed at all. This is useful when doing wind-measurements, where the system should stand for a long time taking many spectrums in the same direction. If the repetitions number is missing in the MEAS= line then repetitions will be set to 1.</w:t>
      </w:r>
    </w:p>
    <w:p w:rsidR="00A71078" w:rsidRDefault="00A71078" w:rsidP="00A71078">
      <w:pPr>
        <w:numPr>
          <w:ilvl w:val="0"/>
          <w:numId w:val="18"/>
        </w:numPr>
        <w:jc w:val="both"/>
      </w:pPr>
      <w:r>
        <w:t xml:space="preserve">flag – it is used for new scanner. It determines the state of the solenoids. </w:t>
      </w:r>
    </w:p>
    <w:p w:rsidR="00A71078" w:rsidRDefault="00A71078" w:rsidP="00B00EB9">
      <w:pPr>
        <w:spacing w:line="280" w:lineRule="atLeast"/>
        <w:jc w:val="both"/>
      </w:pPr>
    </w:p>
    <w:p w:rsidR="00F16FB8" w:rsidRDefault="00F16FB8" w:rsidP="00F16FB8">
      <w:pPr>
        <w:pStyle w:val="Heading2"/>
      </w:pPr>
      <w:bookmarkStart w:id="1279" w:name="_Toc450221993"/>
      <w:r>
        <w:t>3.3 Troubleshooting the instrument with Pu</w:t>
      </w:r>
      <w:r w:rsidR="00A5684A">
        <w:t>TTY, Telnet, or Hyperterminal</w:t>
      </w:r>
      <w:bookmarkEnd w:id="1279"/>
    </w:p>
    <w:p w:rsidR="00A5684A" w:rsidRDefault="00A5684A" w:rsidP="00A5684A"/>
    <w:p w:rsidR="00EA5095" w:rsidRDefault="00EA5095" w:rsidP="00EA5095">
      <w:pPr>
        <w:pStyle w:val="Heading3"/>
      </w:pPr>
      <w:bookmarkStart w:id="1280" w:name="_Toc450221994"/>
      <w:r>
        <w:t>3.3.1 Connecting to the MOXA with a Telnet client</w:t>
      </w:r>
      <w:bookmarkEnd w:id="1280"/>
    </w:p>
    <w:p w:rsidR="00A5684A" w:rsidRDefault="00A5684A" w:rsidP="00A5684A">
      <w:r>
        <w:t>If the instrument has been configured but still appears to not be running properly, then it may become necessary to check what exactly is going wrong. For this, it is useful to log in to the MOXA electronics using a telnet client. Newer versions of Windows may not have Telnet, but PuTTY is a freely available software that can be downloaded here:</w:t>
      </w:r>
    </w:p>
    <w:p w:rsidR="00A5684A" w:rsidRDefault="00A5684A" w:rsidP="00A5684A"/>
    <w:p w:rsidR="00A5684A" w:rsidRDefault="00D872AC" w:rsidP="00A5684A">
      <w:hyperlink r:id="rId37" w:history="1">
        <w:r w:rsidR="00A5684A" w:rsidRPr="006A02DA">
          <w:rPr>
            <w:rStyle w:val="Hyperlink"/>
          </w:rPr>
          <w:t>www.putty.org</w:t>
        </w:r>
      </w:hyperlink>
    </w:p>
    <w:p w:rsidR="00A5684A" w:rsidRDefault="00A5684A" w:rsidP="00A5684A"/>
    <w:p w:rsidR="00E823AA" w:rsidRDefault="00E823AA" w:rsidP="00E823AA">
      <w:pPr>
        <w:spacing w:line="280" w:lineRule="atLeast"/>
        <w:jc w:val="both"/>
      </w:pPr>
      <w:r>
        <w:t>To connect to the MOXA, first give your computer a static IP address on the same Subnet as the MOXA as described earlier in this chapter. Next, connect your computer to the MOXA using an Ethernet cable. When PuTTY is started, you will see the below window:</w:t>
      </w:r>
    </w:p>
    <w:p w:rsidR="00E823AA" w:rsidRDefault="00E823AA" w:rsidP="00A5684A"/>
    <w:p w:rsidR="00F16FB8" w:rsidRDefault="00E823AA">
      <w:pPr>
        <w:spacing w:line="280" w:lineRule="atLeast"/>
        <w:jc w:val="center"/>
        <w:pPrChange w:id="1281" w:author="Santiago Arellano" w:date="2016-03-31T13:42:00Z">
          <w:pPr>
            <w:spacing w:line="280" w:lineRule="atLeast"/>
            <w:jc w:val="both"/>
          </w:pPr>
        </w:pPrChange>
      </w:pPr>
      <w:r>
        <w:rPr>
          <w:noProof/>
          <w:lang w:val="en-US"/>
        </w:rPr>
        <w:drawing>
          <wp:inline distT="0" distB="0" distL="0" distR="0" wp14:anchorId="555409BA" wp14:editId="14060442">
            <wp:extent cx="3494925" cy="3363371"/>
            <wp:effectExtent l="0" t="0" r="0" b="8890"/>
            <wp:docPr id="134" name="Picture 134" descr="C:\Users\ckern\AppData\Local\Temp\1\SNAGHTML752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kern\AppData\Local\Temp\1\SNAGHTML7528b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4860" cy="3363308"/>
                    </a:xfrm>
                    <a:prstGeom prst="rect">
                      <a:avLst/>
                    </a:prstGeom>
                    <a:noFill/>
                    <a:ln>
                      <a:noFill/>
                    </a:ln>
                  </pic:spPr>
                </pic:pic>
              </a:graphicData>
            </a:graphic>
          </wp:inline>
        </w:drawing>
      </w:r>
    </w:p>
    <w:p w:rsidR="00E823AA" w:rsidRDefault="00E823AA" w:rsidP="00B00EB9">
      <w:pPr>
        <w:spacing w:line="280" w:lineRule="atLeast"/>
        <w:jc w:val="both"/>
      </w:pPr>
    </w:p>
    <w:p w:rsidR="00E823AA" w:rsidRDefault="00E823AA" w:rsidP="00B00EB9">
      <w:pPr>
        <w:spacing w:line="280" w:lineRule="atLeast"/>
        <w:jc w:val="both"/>
      </w:pPr>
      <w:r>
        <w:lastRenderedPageBreak/>
        <w:t xml:space="preserve">Type in the MOXA IP address in the ‘Host Name’ field (default 10.0.0.90 for LAN2 port) and set the ‘Port’ to 23. Select ‘Telnet’ for the ‘Connection Type’. Click ‘Open’. You will be prompted for a username and password. All NOVAC instruments have the user </w:t>
      </w:r>
      <w:r w:rsidRPr="00E823AA">
        <w:rPr>
          <w:b/>
        </w:rPr>
        <w:t>novac</w:t>
      </w:r>
      <w:r>
        <w:t xml:space="preserve"> and the password </w:t>
      </w:r>
      <w:r w:rsidRPr="00E823AA">
        <w:rPr>
          <w:b/>
        </w:rPr>
        <w:t>1225</w:t>
      </w:r>
      <w:r>
        <w:t>.</w:t>
      </w:r>
    </w:p>
    <w:p w:rsidR="00EA5095" w:rsidRDefault="00EA5095" w:rsidP="00B00EB9">
      <w:pPr>
        <w:spacing w:line="280" w:lineRule="atLeast"/>
        <w:jc w:val="both"/>
      </w:pPr>
    </w:p>
    <w:p w:rsidR="00CA09A8" w:rsidRDefault="00CA09A8" w:rsidP="00B00EB9">
      <w:pPr>
        <w:spacing w:line="280" w:lineRule="atLeast"/>
        <w:jc w:val="both"/>
      </w:pPr>
      <w:r>
        <w:t>You should now be connected to the MOXA computer, where the Kongo.exe program should be running.</w:t>
      </w:r>
    </w:p>
    <w:p w:rsidR="00EA5095" w:rsidRDefault="00EA5095" w:rsidP="00B00EB9">
      <w:pPr>
        <w:spacing w:line="280" w:lineRule="atLeast"/>
        <w:jc w:val="both"/>
      </w:pPr>
    </w:p>
    <w:p w:rsidR="00EA5095" w:rsidRDefault="00EA5095" w:rsidP="00EA5095">
      <w:pPr>
        <w:pStyle w:val="Heading3"/>
      </w:pPr>
      <w:bookmarkStart w:id="1282" w:name="_Ref447199587"/>
      <w:bookmarkStart w:id="1283" w:name="_Ref447199590"/>
      <w:bookmarkStart w:id="1284" w:name="_Toc450221995"/>
      <w:r>
        <w:t>3.3.2 Useful commands for troubleshooting</w:t>
      </w:r>
      <w:bookmarkEnd w:id="1282"/>
      <w:bookmarkEnd w:id="1283"/>
      <w:bookmarkEnd w:id="1284"/>
    </w:p>
    <w:p w:rsidR="00CA09A8" w:rsidRDefault="00CA09A8" w:rsidP="00B00EB9">
      <w:pPr>
        <w:spacing w:line="280" w:lineRule="atLeast"/>
        <w:jc w:val="both"/>
      </w:pPr>
    </w:p>
    <w:p w:rsidR="00CA09A8" w:rsidRDefault="00CA09A8" w:rsidP="00CA09A8">
      <w:pPr>
        <w:spacing w:line="280" w:lineRule="atLeast"/>
        <w:jc w:val="both"/>
      </w:pPr>
      <w:r>
        <w:t xml:space="preserve">To show the output of the Kongo – program the commands </w:t>
      </w:r>
      <w:r w:rsidRPr="00CA09A8">
        <w:rPr>
          <w:b/>
        </w:rPr>
        <w:t>showlog</w:t>
      </w:r>
      <w:r>
        <w:t xml:space="preserve"> and </w:t>
      </w:r>
      <w:r w:rsidRPr="00CA09A8">
        <w:rPr>
          <w:b/>
        </w:rPr>
        <w:t>nolog</w:t>
      </w:r>
      <w:r>
        <w:t xml:space="preserve"> are used. Typing them in at the command prompt and pressing Enter should have the following effect:</w:t>
      </w:r>
    </w:p>
    <w:p w:rsidR="00CA09A8" w:rsidRDefault="00CA09A8" w:rsidP="00CA09A8">
      <w:pPr>
        <w:spacing w:line="280" w:lineRule="atLeast"/>
        <w:jc w:val="both"/>
      </w:pPr>
    </w:p>
    <w:p w:rsidR="00CA09A8" w:rsidRDefault="00CA09A8" w:rsidP="00CA09A8">
      <w:pPr>
        <w:spacing w:line="280" w:lineRule="atLeast"/>
        <w:jc w:val="both"/>
      </w:pPr>
      <w:r w:rsidRPr="00CA09A8">
        <w:rPr>
          <w:b/>
        </w:rPr>
        <w:t>showlog</w:t>
      </w:r>
      <w:r>
        <w:t>: giving this command will make the remote PC show the output from the kongo program for some minutes. These messages can be quite helpful for troubleshooting the instrument. For example, if you see the message ‘Spectrometer refuses to scan’, you might check to make sure that the spectrometer is properly connected and has power. It is still possible to type commands while the kongo output is being displayed. If no messages are displayed after giving the command showlog, the remote PC might have stopped working. Then one solution is to reboot the remote PC.</w:t>
      </w:r>
    </w:p>
    <w:p w:rsidR="00CA09A8" w:rsidRDefault="00CA09A8" w:rsidP="00CA09A8">
      <w:pPr>
        <w:spacing w:line="280" w:lineRule="atLeast"/>
        <w:jc w:val="both"/>
      </w:pPr>
    </w:p>
    <w:p w:rsidR="00CA09A8" w:rsidRDefault="00CA09A8" w:rsidP="00CA09A8">
      <w:pPr>
        <w:spacing w:line="280" w:lineRule="atLeast"/>
        <w:jc w:val="both"/>
      </w:pPr>
      <w:r w:rsidRPr="00CA09A8">
        <w:rPr>
          <w:b/>
        </w:rPr>
        <w:t>nolog</w:t>
      </w:r>
      <w:r>
        <w:t>:  giving this command will stop showing the output from the kongo program.</w:t>
      </w:r>
    </w:p>
    <w:p w:rsidR="00CA09A8" w:rsidRDefault="00CA09A8" w:rsidP="00CA09A8">
      <w:pPr>
        <w:spacing w:line="280" w:lineRule="atLeast"/>
        <w:jc w:val="both"/>
      </w:pPr>
    </w:p>
    <w:p w:rsidR="00CA09A8" w:rsidRDefault="00CA09A8" w:rsidP="00CA09A8">
      <w:pPr>
        <w:spacing w:line="280" w:lineRule="atLeast"/>
        <w:jc w:val="both"/>
      </w:pPr>
      <w:r>
        <w:t>You can browse the directory structure of the MOXA and view text files using the following linux commands:</w:t>
      </w:r>
    </w:p>
    <w:p w:rsidR="00CA09A8" w:rsidRDefault="00CA09A8" w:rsidP="00CA09A8">
      <w:pPr>
        <w:spacing w:line="280" w:lineRule="atLeast"/>
        <w:jc w:val="both"/>
      </w:pPr>
    </w:p>
    <w:p w:rsidR="00CA09A8" w:rsidRPr="00CA09A8" w:rsidRDefault="00CA09A8" w:rsidP="00CA09A8">
      <w:pPr>
        <w:spacing w:line="280" w:lineRule="atLeast"/>
        <w:jc w:val="both"/>
        <w:rPr>
          <w:b/>
        </w:rPr>
      </w:pPr>
      <w:r w:rsidRPr="00CA09A8">
        <w:rPr>
          <w:b/>
        </w:rPr>
        <w:t>ls</w:t>
      </w:r>
    </w:p>
    <w:p w:rsidR="00CA09A8" w:rsidRDefault="00CA09A8" w:rsidP="00CA09A8">
      <w:pPr>
        <w:spacing w:line="280" w:lineRule="atLeast"/>
        <w:jc w:val="both"/>
      </w:pPr>
      <w:r>
        <w:t xml:space="preserve">Shows the files and directories in the current directory. </w:t>
      </w:r>
    </w:p>
    <w:p w:rsidR="00EA5095" w:rsidRDefault="00EA5095" w:rsidP="00CA09A8">
      <w:pPr>
        <w:spacing w:line="280" w:lineRule="atLeast"/>
        <w:jc w:val="both"/>
      </w:pPr>
    </w:p>
    <w:p w:rsidR="00CA09A8" w:rsidRPr="00EA5095" w:rsidRDefault="00CA09A8" w:rsidP="00CA09A8">
      <w:pPr>
        <w:spacing w:line="280" w:lineRule="atLeast"/>
        <w:jc w:val="both"/>
        <w:rPr>
          <w:b/>
        </w:rPr>
      </w:pPr>
      <w:r w:rsidRPr="00EA5095">
        <w:rPr>
          <w:b/>
        </w:rPr>
        <w:t>ls -l</w:t>
      </w:r>
    </w:p>
    <w:p w:rsidR="00EA5095" w:rsidRDefault="00EA5095" w:rsidP="00EA5095">
      <w:pPr>
        <w:spacing w:line="280" w:lineRule="atLeast"/>
        <w:jc w:val="both"/>
      </w:pPr>
      <w:r>
        <w:t>A more extensive list, including file sizes and access rights can be obtained by adding the flag ‘-l’.</w:t>
      </w:r>
    </w:p>
    <w:p w:rsidR="00CA09A8" w:rsidRDefault="00CA09A8" w:rsidP="00CA09A8">
      <w:pPr>
        <w:spacing w:line="280" w:lineRule="atLeast"/>
        <w:jc w:val="both"/>
      </w:pPr>
    </w:p>
    <w:p w:rsidR="00EA5095" w:rsidDel="00844D2B" w:rsidRDefault="00EA5095" w:rsidP="00CA09A8">
      <w:pPr>
        <w:spacing w:line="280" w:lineRule="atLeast"/>
        <w:jc w:val="both"/>
        <w:rPr>
          <w:del w:id="1285" w:author="Santiago Arellano" w:date="2016-03-31T13:43:00Z"/>
        </w:rPr>
      </w:pPr>
    </w:p>
    <w:p w:rsidR="00CA09A8" w:rsidRPr="00CA09A8" w:rsidRDefault="00CA09A8" w:rsidP="00CA09A8">
      <w:pPr>
        <w:spacing w:line="280" w:lineRule="atLeast"/>
        <w:jc w:val="both"/>
        <w:rPr>
          <w:b/>
        </w:rPr>
      </w:pPr>
      <w:r w:rsidRPr="00CA09A8">
        <w:rPr>
          <w:b/>
        </w:rPr>
        <w:t>more</w:t>
      </w:r>
    </w:p>
    <w:p w:rsidR="00CA09A8" w:rsidRPr="00EA5095" w:rsidRDefault="00CA09A8" w:rsidP="00CA09A8">
      <w:pPr>
        <w:spacing w:line="280" w:lineRule="atLeast"/>
        <w:jc w:val="both"/>
        <w:rPr>
          <w:i/>
        </w:rPr>
      </w:pPr>
      <w:r>
        <w:t>This built-in program can be used to view the content of a file. E.g. if you want to read the content of the file cfg.txt the command to use is the following (assuming that cfg.txt can be f</w:t>
      </w:r>
      <w:r w:rsidR="00EA5095">
        <w:t xml:space="preserve">ound in the current directory): </w:t>
      </w:r>
      <w:r w:rsidRPr="00EA5095">
        <w:rPr>
          <w:i/>
        </w:rPr>
        <w:t>more cfg.txt</w:t>
      </w:r>
    </w:p>
    <w:p w:rsidR="00CA09A8" w:rsidRDefault="00CA09A8" w:rsidP="00CA09A8">
      <w:pPr>
        <w:spacing w:line="280" w:lineRule="atLeast"/>
        <w:jc w:val="both"/>
      </w:pPr>
    </w:p>
    <w:p w:rsidR="00CA09A8" w:rsidRPr="00CA09A8" w:rsidRDefault="00CA09A8" w:rsidP="00CA09A8">
      <w:pPr>
        <w:spacing w:line="280" w:lineRule="atLeast"/>
        <w:jc w:val="both"/>
        <w:rPr>
          <w:b/>
        </w:rPr>
      </w:pPr>
      <w:r w:rsidRPr="00CA09A8">
        <w:rPr>
          <w:b/>
        </w:rPr>
        <w:t>rm</w:t>
      </w:r>
    </w:p>
    <w:p w:rsidR="00CA09A8" w:rsidRPr="00EA5095" w:rsidRDefault="00CA09A8" w:rsidP="00CA09A8">
      <w:pPr>
        <w:spacing w:line="280" w:lineRule="atLeast"/>
        <w:jc w:val="both"/>
        <w:rPr>
          <w:i/>
        </w:rPr>
      </w:pPr>
      <w:r>
        <w:t>This command removes a file found in the current directory. E.g.</w:t>
      </w:r>
      <w:r w:rsidR="00EA5095">
        <w:t xml:space="preserve"> </w:t>
      </w:r>
      <w:r w:rsidRPr="00EA5095">
        <w:rPr>
          <w:i/>
        </w:rPr>
        <w:t>rm U001.pak</w:t>
      </w:r>
    </w:p>
    <w:p w:rsidR="00CA09A8" w:rsidRDefault="00CA09A8" w:rsidP="00CA09A8">
      <w:pPr>
        <w:spacing w:line="280" w:lineRule="atLeast"/>
        <w:jc w:val="both"/>
      </w:pPr>
    </w:p>
    <w:p w:rsidR="00CA09A8" w:rsidRPr="00CA09A8" w:rsidRDefault="00CA09A8" w:rsidP="00CA09A8">
      <w:pPr>
        <w:spacing w:line="280" w:lineRule="atLeast"/>
        <w:jc w:val="both"/>
        <w:rPr>
          <w:b/>
        </w:rPr>
      </w:pPr>
      <w:r w:rsidRPr="00CA09A8">
        <w:rPr>
          <w:b/>
        </w:rPr>
        <w:t>reboot</w:t>
      </w:r>
    </w:p>
    <w:p w:rsidR="00CA09A8" w:rsidRDefault="00CA09A8" w:rsidP="00CA09A8">
      <w:pPr>
        <w:spacing w:line="280" w:lineRule="atLeast"/>
        <w:jc w:val="both"/>
      </w:pPr>
      <w:r>
        <w:t>Reboots the remote PC.</w:t>
      </w:r>
    </w:p>
    <w:p w:rsidR="00CA09A8" w:rsidRDefault="00CA09A8" w:rsidP="00CA09A8">
      <w:pPr>
        <w:spacing w:line="280" w:lineRule="atLeast"/>
        <w:jc w:val="both"/>
      </w:pPr>
    </w:p>
    <w:p w:rsidR="00CA09A8" w:rsidRPr="00CA09A8" w:rsidRDefault="00CA09A8" w:rsidP="00CA09A8">
      <w:pPr>
        <w:spacing w:line="280" w:lineRule="atLeast"/>
        <w:jc w:val="both"/>
        <w:rPr>
          <w:b/>
        </w:rPr>
      </w:pPr>
      <w:r w:rsidRPr="00CA09A8">
        <w:rPr>
          <w:b/>
        </w:rPr>
        <w:t>cd</w:t>
      </w:r>
    </w:p>
    <w:p w:rsidR="00CA09A8" w:rsidRPr="00EA5095" w:rsidRDefault="00CA09A8" w:rsidP="00CA09A8">
      <w:pPr>
        <w:spacing w:line="280" w:lineRule="atLeast"/>
        <w:jc w:val="both"/>
        <w:rPr>
          <w:i/>
        </w:rPr>
      </w:pPr>
      <w:r>
        <w:t>Change the current working directory. This can be a</w:t>
      </w:r>
      <w:ins w:id="1286" w:author="Santiago Arellano" w:date="2016-03-31T13:44:00Z">
        <w:r w:rsidR="00844D2B">
          <w:t>n</w:t>
        </w:r>
      </w:ins>
      <w:r>
        <w:t xml:space="preserve"> absolute path or a relative path. E.g. changing to the data-storage directory:</w:t>
      </w:r>
      <w:r w:rsidR="00EA5095">
        <w:t xml:space="preserve"> </w:t>
      </w:r>
      <w:r w:rsidRPr="00EA5095">
        <w:rPr>
          <w:i/>
        </w:rPr>
        <w:t>cd /mnt/flash/novac/</w:t>
      </w:r>
    </w:p>
    <w:p w:rsidR="00E823AA" w:rsidRDefault="00CA09A8" w:rsidP="00CA09A8">
      <w:pPr>
        <w:spacing w:line="280" w:lineRule="atLeast"/>
        <w:jc w:val="both"/>
        <w:rPr>
          <w:i/>
        </w:rPr>
      </w:pPr>
      <w:r>
        <w:lastRenderedPageBreak/>
        <w:t>Changing to the parent directory of the current working directory by the command (notice the space)</w:t>
      </w:r>
      <w:r w:rsidR="00EA5095">
        <w:t xml:space="preserve">: </w:t>
      </w:r>
      <w:r w:rsidRPr="00EA5095">
        <w:rPr>
          <w:i/>
        </w:rPr>
        <w:t>cd ..</w:t>
      </w:r>
    </w:p>
    <w:p w:rsidR="00EA5095" w:rsidRDefault="00EA5095" w:rsidP="00CA09A8">
      <w:pPr>
        <w:spacing w:line="280" w:lineRule="atLeast"/>
        <w:jc w:val="both"/>
        <w:rPr>
          <w:i/>
        </w:rPr>
      </w:pPr>
    </w:p>
    <w:p w:rsidR="00EA5095" w:rsidDel="00844D2B" w:rsidRDefault="00EA5095" w:rsidP="00CA09A8">
      <w:pPr>
        <w:spacing w:line="280" w:lineRule="atLeast"/>
        <w:jc w:val="both"/>
        <w:rPr>
          <w:del w:id="1287" w:author="Santiago Arellano" w:date="2016-03-31T13:44:00Z"/>
          <w:i/>
        </w:rPr>
      </w:pPr>
    </w:p>
    <w:p w:rsidR="00EA5095" w:rsidRPr="00EA5095" w:rsidRDefault="00EA5095" w:rsidP="00EA5095">
      <w:pPr>
        <w:pStyle w:val="Heading3"/>
      </w:pPr>
      <w:bookmarkStart w:id="1288" w:name="_Toc450221996"/>
      <w:r>
        <w:t>3.3.3. Description of important files and their locations</w:t>
      </w:r>
      <w:bookmarkEnd w:id="1288"/>
    </w:p>
    <w:p w:rsidR="00EA5095" w:rsidRDefault="00EA5095" w:rsidP="00CA09A8">
      <w:pPr>
        <w:spacing w:line="280" w:lineRule="atLeast"/>
        <w:jc w:val="both"/>
        <w:rPr>
          <w:i/>
        </w:rPr>
      </w:pPr>
    </w:p>
    <w:p w:rsidR="00EA5095" w:rsidRPr="00AF186E" w:rsidRDefault="00EA5095" w:rsidP="00EA5095">
      <w:pPr>
        <w:jc w:val="both"/>
      </w:pPr>
      <w:r>
        <w:rPr>
          <w:b/>
        </w:rPr>
        <w:t>c</w:t>
      </w:r>
      <w:r w:rsidRPr="008B1282">
        <w:rPr>
          <w:b/>
        </w:rPr>
        <w:t>fg.txt</w:t>
      </w:r>
      <w:r>
        <w:t xml:space="preserve"> is the configuration file that tells the NOVAC scanner in which directions to measure and for how long. Details of this file are discussed in the previous section ‘Configuring the instrument in the field’. The ‘cfg.txt’ file is located in </w:t>
      </w:r>
      <w:r w:rsidRPr="00EA5095">
        <w:rPr>
          <w:i/>
        </w:rPr>
        <w:t>/mnt/flash</w:t>
      </w:r>
      <w:r>
        <w:rPr>
          <w:i/>
        </w:rPr>
        <w:t>/</w:t>
      </w:r>
      <w:r w:rsidRPr="00EA5095">
        <w:rPr>
          <w:i/>
        </w:rPr>
        <w:t>.</w:t>
      </w:r>
    </w:p>
    <w:p w:rsidR="00EA5095" w:rsidRDefault="00EA5095" w:rsidP="00EA5095">
      <w:pPr>
        <w:jc w:val="both"/>
      </w:pPr>
    </w:p>
    <w:p w:rsidR="00EA5095" w:rsidRDefault="00EA5095" w:rsidP="00EA5095">
      <w:pPr>
        <w:jc w:val="both"/>
      </w:pPr>
      <w:r w:rsidRPr="008B1282">
        <w:rPr>
          <w:b/>
        </w:rPr>
        <w:t>Kongo</w:t>
      </w:r>
      <w:r>
        <w:t xml:space="preserve"> is the program which controls the whole Scanning DOAS. It downloads data from the spectrometer and creates the file upload.pak upon the completion of one full scan. The kongo software is located in </w:t>
      </w:r>
      <w:r w:rsidRPr="00EA5095">
        <w:rPr>
          <w:i/>
        </w:rPr>
        <w:t>/home/</w:t>
      </w:r>
    </w:p>
    <w:p w:rsidR="00EA5095" w:rsidRDefault="00EA5095" w:rsidP="00EA5095">
      <w:pPr>
        <w:jc w:val="both"/>
      </w:pPr>
    </w:p>
    <w:p w:rsidR="00EA5095" w:rsidRDefault="00EA5095" w:rsidP="00EA5095">
      <w:pPr>
        <w:jc w:val="both"/>
      </w:pPr>
      <w:r w:rsidRPr="008B1282">
        <w:rPr>
          <w:b/>
        </w:rPr>
        <w:t>Upload.pak</w:t>
      </w:r>
      <w:r>
        <w:t xml:space="preserve"> is a compressed spectra file which is ready to be transferred to our local computer. These data files are stored in </w:t>
      </w:r>
      <w:r w:rsidRPr="00EA5095">
        <w:rPr>
          <w:i/>
        </w:rPr>
        <w:t>/mnt/flash/novac/</w:t>
      </w:r>
    </w:p>
    <w:p w:rsidR="00EA5095" w:rsidRDefault="00EA5095" w:rsidP="00EA5095">
      <w:pPr>
        <w:jc w:val="both"/>
      </w:pPr>
    </w:p>
    <w:p w:rsidR="00EA5095" w:rsidRPr="00EA5095" w:rsidRDefault="00EA5095" w:rsidP="00EA5095">
      <w:pPr>
        <w:jc w:val="both"/>
        <w:rPr>
          <w:i/>
        </w:rPr>
      </w:pPr>
      <w:r w:rsidRPr="00730AC6">
        <w:rPr>
          <w:b/>
        </w:rPr>
        <w:t>U001.pak, U002.pak, …</w:t>
      </w:r>
      <w:r>
        <w:t xml:space="preserve"> these are compressed spectrum files ready to be transferred to our local computer. These are also stored in </w:t>
      </w:r>
      <w:r w:rsidRPr="00EA5095">
        <w:rPr>
          <w:i/>
        </w:rPr>
        <w:t>/mnt/flash/novac</w:t>
      </w:r>
      <w:r>
        <w:rPr>
          <w:i/>
        </w:rPr>
        <w:t>/</w:t>
      </w:r>
    </w:p>
    <w:p w:rsidR="00EA5095" w:rsidRDefault="00EA5095" w:rsidP="00CA09A8">
      <w:pPr>
        <w:spacing w:line="280" w:lineRule="atLeast"/>
        <w:jc w:val="both"/>
        <w:rPr>
          <w:i/>
        </w:rPr>
      </w:pPr>
    </w:p>
    <w:p w:rsidR="00E823AA" w:rsidDel="00C220CC" w:rsidRDefault="00E823AA" w:rsidP="00B00EB9">
      <w:pPr>
        <w:spacing w:line="280" w:lineRule="atLeast"/>
        <w:jc w:val="both"/>
        <w:rPr>
          <w:del w:id="1289" w:author="Santiago Arellano" w:date="2016-03-31T14:16:00Z"/>
        </w:rPr>
      </w:pPr>
    </w:p>
    <w:p w:rsidR="00E30787" w:rsidRDefault="00B53324">
      <w:pPr>
        <w:pStyle w:val="Heading3"/>
        <w:rPr>
          <w:ins w:id="1290" w:author="Santiago Arellano" w:date="2016-03-31T14:38:00Z"/>
        </w:rPr>
        <w:pPrChange w:id="1291" w:author="Santiago Arellano" w:date="2016-03-31T14:37:00Z">
          <w:pPr>
            <w:spacing w:line="280" w:lineRule="atLeast"/>
            <w:jc w:val="both"/>
          </w:pPr>
        </w:pPrChange>
      </w:pPr>
      <w:del w:id="1292" w:author="Santiago Arellano" w:date="2016-03-31T14:16:00Z">
        <w:r w:rsidDel="00C220CC">
          <w:br w:type="page"/>
        </w:r>
      </w:del>
      <w:bookmarkStart w:id="1293" w:name="_Toc450221997"/>
      <w:r w:rsidR="00E30787">
        <w:lastRenderedPageBreak/>
        <w:t xml:space="preserve">3.3.4. </w:t>
      </w:r>
      <w:r w:rsidR="00C220CC">
        <w:t xml:space="preserve">Connecting </w:t>
      </w:r>
      <w:ins w:id="1294" w:author="Santiago Arellano" w:date="2016-03-31T14:39:00Z">
        <w:r w:rsidR="00E30787">
          <w:t xml:space="preserve">the Moxa </w:t>
        </w:r>
      </w:ins>
      <w:r w:rsidR="00C220CC">
        <w:t xml:space="preserve">with </w:t>
      </w:r>
      <w:ins w:id="1295" w:author="Santiago Arellano" w:date="2016-03-31T14:38:00Z">
        <w:r w:rsidR="00E30787">
          <w:t>a serial cable</w:t>
        </w:r>
        <w:bookmarkEnd w:id="1293"/>
      </w:ins>
    </w:p>
    <w:p w:rsidR="007F6C4C" w:rsidRDefault="00E30787">
      <w:pPr>
        <w:rPr>
          <w:ins w:id="1296" w:author="Santiago Arellano" w:date="2016-03-31T14:59:00Z"/>
        </w:rPr>
        <w:pPrChange w:id="1297" w:author="Santiago Arellano" w:date="2016-03-31T14:38:00Z">
          <w:pPr>
            <w:spacing w:line="280" w:lineRule="atLeast"/>
            <w:jc w:val="both"/>
          </w:pPr>
        </w:pPrChange>
      </w:pPr>
      <w:ins w:id="1298" w:author="Santiago Arellano" w:date="2016-03-31T14:38:00Z">
        <w:r>
          <w:t>The Mox</w:t>
        </w:r>
      </w:ins>
      <w:ins w:id="1299" w:author="Santiago Arellano" w:date="2016-03-31T14:39:00Z">
        <w:r>
          <w:t>a computer can also be accessed with a serial connection</w:t>
        </w:r>
      </w:ins>
      <w:ins w:id="1300" w:author="Santiago Arellano" w:date="2016-03-31T14:59:00Z">
        <w:r w:rsidR="007F6C4C">
          <w:t xml:space="preserve"> (RS-232)</w:t>
        </w:r>
      </w:ins>
      <w:ins w:id="1301" w:author="Santiago Arellano" w:date="2016-03-31T14:39:00Z">
        <w:r>
          <w:t>.</w:t>
        </w:r>
      </w:ins>
      <w:ins w:id="1302" w:author="Santiago Arellano" w:date="2016-03-31T14:58:00Z">
        <w:r w:rsidR="007F6C4C">
          <w:t xml:space="preserve"> This is an option when the Ethernet connection fails, if serial radio modems are used for telemetry or if the LAN settings need to be modified or accessed.</w:t>
        </w:r>
      </w:ins>
      <w:ins w:id="1303" w:author="Santiago Arellano" w:date="2016-03-31T16:55:00Z">
        <w:r w:rsidR="003074C3">
          <w:t xml:space="preserve"> If a serial connection is attempted, no other cable should be simultaneously connected to </w:t>
        </w:r>
      </w:ins>
      <w:ins w:id="1304" w:author="Santiago Arellano" w:date="2016-03-31T16:56:00Z">
        <w:r w:rsidR="003074C3">
          <w:t>the</w:t>
        </w:r>
      </w:ins>
      <w:ins w:id="1305" w:author="Santiago Arellano" w:date="2016-03-31T16:55:00Z">
        <w:r w:rsidR="003074C3">
          <w:t xml:space="preserve"> </w:t>
        </w:r>
      </w:ins>
      <w:ins w:id="1306" w:author="Santiago Arellano" w:date="2016-03-31T16:56:00Z">
        <w:r w:rsidR="003074C3">
          <w:t>Ethernet ports.</w:t>
        </w:r>
      </w:ins>
    </w:p>
    <w:p w:rsidR="007F6C4C" w:rsidRDefault="007F6C4C">
      <w:pPr>
        <w:rPr>
          <w:ins w:id="1307" w:author="Santiago Arellano" w:date="2016-03-31T14:59:00Z"/>
        </w:rPr>
        <w:pPrChange w:id="1308" w:author="Santiago Arellano" w:date="2016-03-31T14:38:00Z">
          <w:pPr>
            <w:spacing w:line="280" w:lineRule="atLeast"/>
            <w:jc w:val="both"/>
          </w:pPr>
        </w:pPrChange>
      </w:pPr>
    </w:p>
    <w:p w:rsidR="00E30787" w:rsidRDefault="00E30787">
      <w:pPr>
        <w:rPr>
          <w:ins w:id="1309" w:author="Santiago Arellano" w:date="2016-03-31T14:50:00Z"/>
        </w:rPr>
        <w:pPrChange w:id="1310" w:author="Santiago Arellano" w:date="2016-03-31T14:38:00Z">
          <w:pPr>
            <w:spacing w:line="280" w:lineRule="atLeast"/>
            <w:jc w:val="both"/>
          </w:pPr>
        </w:pPrChange>
      </w:pPr>
      <w:ins w:id="1311" w:author="Santiago Arellano" w:date="2016-03-31T14:43:00Z">
        <w:r>
          <w:t>For this</w:t>
        </w:r>
      </w:ins>
      <w:ins w:id="1312" w:author="Santiago Arellano" w:date="2016-03-31T14:59:00Z">
        <w:r w:rsidR="007F6C4C">
          <w:t xml:space="preserve"> type of connections</w:t>
        </w:r>
      </w:ins>
      <w:ins w:id="1313" w:author="Santiago Arellano" w:date="2016-03-31T14:43:00Z">
        <w:r>
          <w:t xml:space="preserve"> it is necessary to connec</w:t>
        </w:r>
      </w:ins>
      <w:ins w:id="1314" w:author="Santiago Arellano" w:date="2016-03-31T14:44:00Z">
        <w:r>
          <w:t>t</w:t>
        </w:r>
      </w:ins>
      <w:ins w:id="1315" w:author="Santiago Arellano" w:date="2016-03-31T14:50:00Z">
        <w:r w:rsidR="007F6C4C">
          <w:t xml:space="preserve"> with</w:t>
        </w:r>
      </w:ins>
      <w:ins w:id="1316" w:author="Santiago Arellano" w:date="2016-03-31T14:44:00Z">
        <w:r>
          <w:t xml:space="preserve"> the black </w:t>
        </w:r>
      </w:ins>
      <w:ins w:id="1317" w:author="Santiago Arellano" w:date="2016-03-31T14:50:00Z">
        <w:r w:rsidR="007F6C4C">
          <w:t>serial console cable provided with the instrument</w:t>
        </w:r>
      </w:ins>
      <w:ins w:id="1318" w:author="Santiago Arellano" w:date="2016-03-31T14:59:00Z">
        <w:r w:rsidR="007F6C4C">
          <w:t>,</w:t>
        </w:r>
      </w:ins>
      <w:ins w:id="1319" w:author="Santiago Arellano" w:date="2016-03-31T14:50:00Z">
        <w:r w:rsidR="007F6C4C">
          <w:t xml:space="preserve"> shown below:</w:t>
        </w:r>
      </w:ins>
    </w:p>
    <w:p w:rsidR="007F6C4C" w:rsidRDefault="007F6C4C">
      <w:pPr>
        <w:rPr>
          <w:ins w:id="1320" w:author="Santiago Arellano" w:date="2016-03-31T14:44:00Z"/>
        </w:rPr>
        <w:pPrChange w:id="1321" w:author="Santiago Arellano" w:date="2016-03-31T14:38:00Z">
          <w:pPr>
            <w:spacing w:line="280" w:lineRule="atLeast"/>
            <w:jc w:val="both"/>
          </w:pPr>
        </w:pPrChange>
      </w:pPr>
    </w:p>
    <w:p w:rsidR="00E30787" w:rsidRDefault="00E30787">
      <w:pPr>
        <w:rPr>
          <w:ins w:id="1322" w:author="Santiago Arellano" w:date="2016-03-31T14:50:00Z"/>
        </w:rPr>
        <w:pPrChange w:id="1323" w:author="Santiago Arellano" w:date="2016-03-31T14:38:00Z">
          <w:pPr>
            <w:spacing w:line="280" w:lineRule="atLeast"/>
            <w:jc w:val="both"/>
          </w:pPr>
        </w:pPrChange>
      </w:pPr>
      <w:ins w:id="1324" w:author="Santiago Arellano" w:date="2016-03-31T14:44:00Z">
        <w:r w:rsidRPr="00E30787">
          <w:rPr>
            <w:noProof/>
            <w:lang w:val="en-US"/>
          </w:rPr>
          <w:drawing>
            <wp:inline distT="0" distB="0" distL="0" distR="0" wp14:anchorId="45DE09BB" wp14:editId="722815C9">
              <wp:extent cx="5172710" cy="17399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2710" cy="1739900"/>
                      </a:xfrm>
                      <a:prstGeom prst="rect">
                        <a:avLst/>
                      </a:prstGeom>
                      <a:noFill/>
                      <a:ln>
                        <a:noFill/>
                      </a:ln>
                    </pic:spPr>
                  </pic:pic>
                </a:graphicData>
              </a:graphic>
            </wp:inline>
          </w:drawing>
        </w:r>
      </w:ins>
    </w:p>
    <w:p w:rsidR="007F6C4C" w:rsidRDefault="007F6C4C">
      <w:pPr>
        <w:pStyle w:val="Caption"/>
        <w:jc w:val="center"/>
        <w:rPr>
          <w:ins w:id="1325" w:author="Santiago Arellano" w:date="2016-03-31T14:52:00Z"/>
        </w:rPr>
        <w:pPrChange w:id="1326" w:author="Santiago Arellano" w:date="2016-03-31T14:51:00Z">
          <w:pPr>
            <w:spacing w:line="280" w:lineRule="atLeast"/>
            <w:jc w:val="both"/>
          </w:pPr>
        </w:pPrChange>
      </w:pPr>
      <w:ins w:id="1327" w:author="Santiago Arellano" w:date="2016-03-31T14:50:00Z">
        <w:r>
          <w:t xml:space="preserve">Figure </w:t>
        </w:r>
        <w:r>
          <w:fldChar w:fldCharType="begin"/>
        </w:r>
        <w:r>
          <w:instrText xml:space="preserve"> SEQ Figure \* ARABIC </w:instrText>
        </w:r>
      </w:ins>
      <w:r>
        <w:fldChar w:fldCharType="separate"/>
      </w:r>
      <w:ins w:id="1328" w:author="Santiago Arellano" w:date="2016-03-31T17:01:00Z">
        <w:r w:rsidR="000D559E">
          <w:rPr>
            <w:noProof/>
          </w:rPr>
          <w:t>20</w:t>
        </w:r>
      </w:ins>
      <w:ins w:id="1329" w:author="Santiago Arellano" w:date="2016-03-31T14:50:00Z">
        <w:r>
          <w:fldChar w:fldCharType="end"/>
        </w:r>
        <w:r>
          <w:t>. Serial consol</w:t>
        </w:r>
      </w:ins>
      <w:ins w:id="1330" w:author="Santiago Arellano" w:date="2016-03-31T14:51:00Z">
        <w:r>
          <w:t>e cable of the Moxa computer. The left figure shows the pin distribution of the cable.</w:t>
        </w:r>
      </w:ins>
    </w:p>
    <w:p w:rsidR="007F6C4C" w:rsidRDefault="007F6C4C">
      <w:pPr>
        <w:rPr>
          <w:ins w:id="1331" w:author="Santiago Arellano" w:date="2016-03-31T14:52:00Z"/>
        </w:rPr>
        <w:pPrChange w:id="1332" w:author="Santiago Arellano" w:date="2016-03-31T14:52:00Z">
          <w:pPr>
            <w:spacing w:line="280" w:lineRule="atLeast"/>
            <w:jc w:val="both"/>
          </w:pPr>
        </w:pPrChange>
      </w:pPr>
    </w:p>
    <w:p w:rsidR="007F6C4C" w:rsidRPr="00AA1F9B" w:rsidRDefault="007F6C4C">
      <w:pPr>
        <w:rPr>
          <w:ins w:id="1333" w:author="Santiago Arellano" w:date="2016-03-31T14:51:00Z"/>
        </w:rPr>
        <w:pPrChange w:id="1334" w:author="Santiago Arellano" w:date="2016-03-31T14:52:00Z">
          <w:pPr>
            <w:spacing w:line="280" w:lineRule="atLeast"/>
            <w:jc w:val="both"/>
          </w:pPr>
        </w:pPrChange>
      </w:pPr>
      <w:ins w:id="1335" w:author="Santiago Arellano" w:date="2016-03-31T14:52:00Z">
        <w:r>
          <w:t xml:space="preserve">An easy way to communicate is via the HyperTerminal </w:t>
        </w:r>
      </w:ins>
      <w:ins w:id="1336" w:author="Santiago Arellano" w:date="2016-03-31T14:53:00Z">
        <w:r>
          <w:t xml:space="preserve">program. First the computer used to communicate with the Moxa </w:t>
        </w:r>
      </w:ins>
      <w:ins w:id="1337" w:author="Santiago Arellano" w:date="2016-03-31T14:55:00Z">
        <w:r>
          <w:t>must have an available COM port (typically provided with older computers, newer computers can use a COM port emulator</w:t>
        </w:r>
      </w:ins>
      <w:ins w:id="1338" w:author="Santiago Arellano" w:date="2016-03-31T15:00:00Z">
        <w:r w:rsidR="00B3522D">
          <w:t xml:space="preserve"> instead</w:t>
        </w:r>
      </w:ins>
      <w:ins w:id="1339" w:author="Santiago Arellano" w:date="2016-03-31T14:55:00Z">
        <w:r>
          <w:t xml:space="preserve">, for example a USB-to-serial adaptor that creates a virtual COM </w:t>
        </w:r>
      </w:ins>
      <w:ins w:id="1340" w:author="Santiago Arellano" w:date="2016-03-31T14:56:00Z">
        <w:r>
          <w:t xml:space="preserve">port). Then open HyperTerminal and </w:t>
        </w:r>
      </w:ins>
      <w:ins w:id="1341" w:author="Santiago Arellano" w:date="2016-03-31T14:53:00Z">
        <w:r>
          <w:t xml:space="preserve">configure the available port in your computer according to these settings: </w:t>
        </w:r>
      </w:ins>
    </w:p>
    <w:p w:rsidR="007F6C4C" w:rsidRPr="003074C3" w:rsidRDefault="007F6C4C">
      <w:pPr>
        <w:rPr>
          <w:ins w:id="1342" w:author="Santiago Arellano" w:date="2016-03-31T14:43:00Z"/>
        </w:rPr>
        <w:pPrChange w:id="1343" w:author="Santiago Arellano" w:date="2016-03-31T14:51:00Z">
          <w:pPr>
            <w:spacing w:line="280" w:lineRule="atLeast"/>
            <w:jc w:val="both"/>
          </w:pPr>
        </w:pPrChange>
      </w:pPr>
    </w:p>
    <w:p w:rsidR="00E30787" w:rsidRDefault="00E30787">
      <w:pPr>
        <w:jc w:val="center"/>
        <w:rPr>
          <w:ins w:id="1344" w:author="Santiago Arellano" w:date="2016-03-31T14:40:00Z"/>
        </w:rPr>
        <w:pPrChange w:id="1345" w:author="Santiago Arellano" w:date="2016-03-31T14:40:00Z">
          <w:pPr>
            <w:spacing w:line="280" w:lineRule="atLeast"/>
            <w:jc w:val="both"/>
          </w:pPr>
        </w:pPrChange>
      </w:pPr>
      <w:ins w:id="1346" w:author="Santiago Arellano" w:date="2016-03-31T14:40:00Z">
        <w:r>
          <w:rPr>
            <w:noProof/>
            <w:lang w:val="en-US"/>
          </w:rPr>
          <w:drawing>
            <wp:inline distT="0" distB="0" distL="0" distR="0" wp14:anchorId="06D8AB78" wp14:editId="4136E05A">
              <wp:extent cx="3000375" cy="35623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inline>
          </w:drawing>
        </w:r>
      </w:ins>
    </w:p>
    <w:p w:rsidR="00E30787" w:rsidRDefault="00E30787">
      <w:pPr>
        <w:pStyle w:val="Caption"/>
        <w:jc w:val="center"/>
        <w:rPr>
          <w:ins w:id="1347" w:author="Santiago Arellano" w:date="2016-03-31T14:40:00Z"/>
        </w:rPr>
        <w:pPrChange w:id="1348" w:author="Santiago Arellano" w:date="2016-03-31T14:41:00Z">
          <w:pPr>
            <w:spacing w:line="280" w:lineRule="atLeast"/>
            <w:jc w:val="both"/>
          </w:pPr>
        </w:pPrChange>
      </w:pPr>
      <w:ins w:id="1349" w:author="Santiago Arellano" w:date="2016-03-31T14:40:00Z">
        <w:r>
          <w:lastRenderedPageBreak/>
          <w:t xml:space="preserve">Figure </w:t>
        </w:r>
        <w:r>
          <w:fldChar w:fldCharType="begin"/>
        </w:r>
        <w:r>
          <w:instrText xml:space="preserve"> SEQ Figure \* ARABIC </w:instrText>
        </w:r>
      </w:ins>
      <w:r>
        <w:fldChar w:fldCharType="separate"/>
      </w:r>
      <w:ins w:id="1350" w:author="Santiago Arellano" w:date="2016-03-31T17:01:00Z">
        <w:r w:rsidR="000D559E">
          <w:rPr>
            <w:noProof/>
          </w:rPr>
          <w:t>21</w:t>
        </w:r>
      </w:ins>
      <w:ins w:id="1351" w:author="Santiago Arellano" w:date="2016-03-31T14:40:00Z">
        <w:r>
          <w:fldChar w:fldCharType="end"/>
        </w:r>
      </w:ins>
      <w:ins w:id="1352" w:author="Santiago Arellano" w:date="2016-03-31T14:41:00Z">
        <w:r>
          <w:t>. Settings for HyperTerminal communication</w:t>
        </w:r>
      </w:ins>
    </w:p>
    <w:p w:rsidR="007F6C4C" w:rsidRDefault="007F6C4C" w:rsidP="007F6C4C">
      <w:pPr>
        <w:rPr>
          <w:ins w:id="1353" w:author="Santiago Arellano" w:date="2016-03-31T14:54:00Z"/>
        </w:rPr>
      </w:pPr>
    </w:p>
    <w:p w:rsidR="007F6C4C" w:rsidRDefault="007F6C4C" w:rsidP="007F6C4C">
      <w:pPr>
        <w:rPr>
          <w:ins w:id="1354" w:author="Santiago Arellano" w:date="2016-03-31T14:54:00Z"/>
        </w:rPr>
      </w:pPr>
      <w:ins w:id="1355" w:author="Santiago Arellano" w:date="2016-03-31T14:54:00Z">
        <w:r>
          <w:t xml:space="preserve">Then </w:t>
        </w:r>
      </w:ins>
      <w:ins w:id="1356" w:author="Santiago Arellano" w:date="2016-03-31T14:56:00Z">
        <w:r>
          <w:t xml:space="preserve">a session opens up and you could type the commands listed in section </w:t>
        </w:r>
      </w:ins>
      <w:ins w:id="1357" w:author="Santiago Arellano" w:date="2016-03-31T14:58:00Z">
        <w:r>
          <w:t>‘</w:t>
        </w:r>
      </w:ins>
      <w:ins w:id="1358" w:author="Santiago Arellano" w:date="2016-03-31T14:57:00Z">
        <w:r>
          <w:fldChar w:fldCharType="begin"/>
        </w:r>
        <w:r>
          <w:instrText xml:space="preserve"> REF _Ref447199590 \h </w:instrText>
        </w:r>
      </w:ins>
      <w:r>
        <w:fldChar w:fldCharType="separate"/>
      </w:r>
      <w:ins w:id="1359" w:author="Santiago Arellano" w:date="2016-03-31T14:57:00Z">
        <w:r>
          <w:t>3.3.2 Useful commands for troubleshooting</w:t>
        </w:r>
        <w:r>
          <w:fldChar w:fldCharType="end"/>
        </w:r>
      </w:ins>
      <w:ins w:id="1360" w:author="Santiago Arellano" w:date="2016-03-31T14:58:00Z">
        <w:r>
          <w:t>’.</w:t>
        </w:r>
      </w:ins>
      <w:ins w:id="1361" w:author="Santiago Arellano" w:date="2016-03-31T15:00:00Z">
        <w:r w:rsidR="00B3522D">
          <w:t xml:space="preserve"> There is no need to provide credentials for login in this case.</w:t>
        </w:r>
      </w:ins>
    </w:p>
    <w:p w:rsidR="007F6C4C" w:rsidRDefault="007F6C4C" w:rsidP="007F6C4C">
      <w:pPr>
        <w:rPr>
          <w:ins w:id="1362" w:author="Santiago Arellano" w:date="2016-03-31T14:54:00Z"/>
        </w:rPr>
      </w:pPr>
    </w:p>
    <w:p w:rsidR="007F6C4C" w:rsidRDefault="007F6C4C" w:rsidP="007F6C4C">
      <w:pPr>
        <w:rPr>
          <w:ins w:id="1363" w:author="Santiago Arellano" w:date="2016-03-31T15:00:00Z"/>
        </w:rPr>
      </w:pPr>
      <w:ins w:id="1364" w:author="Santiago Arellano" w:date="2016-03-31T14:54:00Z">
        <w:r>
          <w:t xml:space="preserve">For previous versions of the computer check the </w:t>
        </w:r>
        <w:r>
          <w:fldChar w:fldCharType="begin"/>
        </w:r>
        <w:r>
          <w:instrText xml:space="preserve"> REF _Ref447198686 \h </w:instrText>
        </w:r>
      </w:ins>
      <w:ins w:id="1365" w:author="Santiago Arellano" w:date="2016-03-31T14:54:00Z">
        <w:r>
          <w:fldChar w:fldCharType="separate"/>
        </w:r>
        <w:r w:rsidRPr="005F7356">
          <w:t>Appendix</w:t>
        </w:r>
        <w:r>
          <w:t xml:space="preserve"> A</w:t>
        </w:r>
        <w:r w:rsidRPr="005F7356">
          <w:t>: Previous versions of the NOVAC instrument</w:t>
        </w:r>
        <w:r>
          <w:fldChar w:fldCharType="end"/>
        </w:r>
        <w:r>
          <w:t>.</w:t>
        </w:r>
      </w:ins>
    </w:p>
    <w:p w:rsidR="00B3522D" w:rsidRDefault="00B3522D" w:rsidP="007F6C4C">
      <w:pPr>
        <w:rPr>
          <w:ins w:id="1366" w:author="Santiago Arellano" w:date="2016-03-31T15:00:00Z"/>
        </w:rPr>
      </w:pPr>
    </w:p>
    <w:p w:rsidR="00B3522D" w:rsidRDefault="00B3522D" w:rsidP="007F6C4C">
      <w:pPr>
        <w:rPr>
          <w:ins w:id="1367" w:author="Santiago Arellano" w:date="2016-03-31T15:00:00Z"/>
        </w:rPr>
      </w:pPr>
    </w:p>
    <w:p w:rsidR="00B3522D" w:rsidRDefault="00B3522D" w:rsidP="007F6C4C">
      <w:pPr>
        <w:rPr>
          <w:ins w:id="1368" w:author="Santiago Arellano" w:date="2016-03-31T15:00:00Z"/>
        </w:rPr>
      </w:pPr>
    </w:p>
    <w:p w:rsidR="00B3522D" w:rsidRDefault="00B3522D" w:rsidP="007F6C4C">
      <w:pPr>
        <w:rPr>
          <w:ins w:id="1369" w:author="Santiago Arellano" w:date="2016-03-31T15:00:00Z"/>
        </w:rPr>
      </w:pPr>
    </w:p>
    <w:p w:rsidR="00B3522D" w:rsidRDefault="00B3522D" w:rsidP="007F6C4C">
      <w:pPr>
        <w:rPr>
          <w:ins w:id="1370" w:author="Santiago Arellano" w:date="2016-03-31T15:00:00Z"/>
        </w:rPr>
      </w:pPr>
    </w:p>
    <w:p w:rsidR="00B3522D" w:rsidRDefault="00B3522D" w:rsidP="007F6C4C">
      <w:pPr>
        <w:rPr>
          <w:ins w:id="1371" w:author="Santiago Arellano" w:date="2016-03-31T15:00:00Z"/>
        </w:rPr>
      </w:pPr>
    </w:p>
    <w:p w:rsidR="00B3522D" w:rsidRDefault="00B3522D" w:rsidP="007F6C4C">
      <w:pPr>
        <w:rPr>
          <w:ins w:id="1372" w:author="Santiago Arellano" w:date="2016-03-31T15:00:00Z"/>
        </w:rPr>
      </w:pPr>
    </w:p>
    <w:p w:rsidR="00B3522D" w:rsidRDefault="00B3522D" w:rsidP="007F6C4C">
      <w:pPr>
        <w:rPr>
          <w:ins w:id="1373" w:author="Santiago Arellano" w:date="2016-03-31T15:00:00Z"/>
        </w:rPr>
      </w:pPr>
    </w:p>
    <w:p w:rsidR="00B3522D" w:rsidRDefault="00B3522D" w:rsidP="007F6C4C">
      <w:pPr>
        <w:rPr>
          <w:ins w:id="1374" w:author="Santiago Arellano" w:date="2016-03-31T15:00:00Z"/>
        </w:rPr>
      </w:pPr>
    </w:p>
    <w:p w:rsidR="00B3522D" w:rsidRDefault="00B3522D" w:rsidP="007F6C4C">
      <w:pPr>
        <w:rPr>
          <w:ins w:id="1375" w:author="Santiago Arellano" w:date="2016-03-31T15:00:00Z"/>
        </w:rPr>
      </w:pPr>
    </w:p>
    <w:p w:rsidR="00B3522D" w:rsidRDefault="00B3522D" w:rsidP="007F6C4C">
      <w:pPr>
        <w:rPr>
          <w:ins w:id="1376" w:author="Santiago Arellano" w:date="2016-03-31T15:00:00Z"/>
        </w:rPr>
      </w:pPr>
    </w:p>
    <w:p w:rsidR="00B3522D" w:rsidRDefault="00B3522D" w:rsidP="007F6C4C">
      <w:pPr>
        <w:rPr>
          <w:ins w:id="1377" w:author="Santiago Arellano" w:date="2016-03-31T15:00:00Z"/>
        </w:rPr>
      </w:pPr>
    </w:p>
    <w:p w:rsidR="00B3522D" w:rsidRDefault="00B3522D" w:rsidP="007F6C4C">
      <w:pPr>
        <w:rPr>
          <w:ins w:id="1378" w:author="Santiago Arellano" w:date="2016-03-31T15:00:00Z"/>
        </w:rPr>
      </w:pPr>
    </w:p>
    <w:p w:rsidR="00B3522D" w:rsidRDefault="00B3522D" w:rsidP="007F6C4C">
      <w:pPr>
        <w:rPr>
          <w:ins w:id="1379" w:author="Santiago Arellano" w:date="2016-03-31T15:00:00Z"/>
        </w:rPr>
      </w:pPr>
    </w:p>
    <w:p w:rsidR="00B3522D" w:rsidRDefault="00B3522D" w:rsidP="007F6C4C">
      <w:pPr>
        <w:rPr>
          <w:ins w:id="1380" w:author="Santiago Arellano" w:date="2016-03-31T15:00:00Z"/>
        </w:rPr>
      </w:pPr>
    </w:p>
    <w:p w:rsidR="00B3522D" w:rsidRDefault="00B3522D" w:rsidP="007F6C4C">
      <w:pPr>
        <w:rPr>
          <w:ins w:id="1381" w:author="Santiago Arellano" w:date="2016-03-31T15:00:00Z"/>
        </w:rPr>
      </w:pPr>
    </w:p>
    <w:p w:rsidR="00B3522D" w:rsidRDefault="00B3522D" w:rsidP="007F6C4C">
      <w:pPr>
        <w:rPr>
          <w:ins w:id="1382" w:author="Santiago Arellano" w:date="2016-03-31T15:00:00Z"/>
        </w:rPr>
      </w:pPr>
    </w:p>
    <w:p w:rsidR="00B3522D" w:rsidRDefault="00B3522D" w:rsidP="007F6C4C">
      <w:pPr>
        <w:rPr>
          <w:ins w:id="1383" w:author="Santiago Arellano" w:date="2016-03-31T15:00:00Z"/>
        </w:rPr>
      </w:pPr>
    </w:p>
    <w:p w:rsidR="00B3522D" w:rsidRDefault="00B3522D" w:rsidP="00D51F65">
      <w:pPr>
        <w:pStyle w:val="Heading1"/>
        <w:rPr>
          <w:ins w:id="1384" w:author="Santiago Arellano" w:date="2016-03-31T15:01:00Z"/>
        </w:rPr>
      </w:pPr>
    </w:p>
    <w:p w:rsidR="00B53324" w:rsidDel="00E30787" w:rsidRDefault="00C220CC">
      <w:pPr>
        <w:pStyle w:val="Heading3"/>
        <w:rPr>
          <w:del w:id="1385" w:author="Santiago Arellano" w:date="2016-03-31T14:38:00Z"/>
        </w:rPr>
        <w:pPrChange w:id="1386" w:author="Santiago Arellano" w:date="2016-03-31T14:37:00Z">
          <w:pPr>
            <w:spacing w:line="280" w:lineRule="atLeast"/>
            <w:jc w:val="both"/>
          </w:pPr>
        </w:pPrChange>
      </w:pPr>
      <w:del w:id="1387" w:author="Santiago Arellano" w:date="2016-03-31T14:38:00Z">
        <w:r w:rsidDel="00E30787">
          <w:delText>serial</w:delText>
        </w:r>
      </w:del>
    </w:p>
    <w:p w:rsidR="00E30787" w:rsidDel="00E30787" w:rsidRDefault="00E30787" w:rsidP="00B00EB9">
      <w:pPr>
        <w:spacing w:line="280" w:lineRule="atLeast"/>
        <w:jc w:val="both"/>
        <w:rPr>
          <w:del w:id="1388" w:author="Santiago Arellano" w:date="2016-03-31T14:38:00Z"/>
        </w:rPr>
      </w:pPr>
    </w:p>
    <w:p w:rsidR="00483303" w:rsidDel="00E30787" w:rsidRDefault="00483303" w:rsidP="00B00EB9">
      <w:pPr>
        <w:spacing w:line="280" w:lineRule="atLeast"/>
        <w:jc w:val="both"/>
        <w:rPr>
          <w:del w:id="1389" w:author="Santiago Arellano" w:date="2016-03-31T14:38:00Z"/>
        </w:rPr>
      </w:pPr>
    </w:p>
    <w:p w:rsidR="00C220CC" w:rsidDel="00E30787" w:rsidRDefault="00E30787" w:rsidP="00B00EB9">
      <w:pPr>
        <w:spacing w:line="280" w:lineRule="atLeast"/>
        <w:jc w:val="both"/>
        <w:rPr>
          <w:del w:id="1390" w:author="Santiago Arellano" w:date="2016-03-31T14:38:00Z"/>
        </w:rPr>
      </w:pPr>
      <w:del w:id="1391" w:author="Santiago Arellano" w:date="2016-03-31T14:38:00Z">
        <w:r w:rsidRPr="00E30787" w:rsidDel="00E30787">
          <w:rPr>
            <w:noProof/>
            <w:lang w:val="en-US"/>
          </w:rPr>
          <w:drawing>
            <wp:inline distT="0" distB="0" distL="0" distR="0" wp14:anchorId="7149BAA7" wp14:editId="348A9054">
              <wp:extent cx="5760720" cy="2171396"/>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171396"/>
                      </a:xfrm>
                      <a:prstGeom prst="rect">
                        <a:avLst/>
                      </a:prstGeom>
                      <a:noFill/>
                      <a:ln>
                        <a:noFill/>
                      </a:ln>
                    </pic:spPr>
                  </pic:pic>
                </a:graphicData>
              </a:graphic>
            </wp:inline>
          </w:drawing>
        </w:r>
      </w:del>
    </w:p>
    <w:p w:rsidR="00C220CC" w:rsidDel="00E30787" w:rsidRDefault="00C220CC" w:rsidP="00B00EB9">
      <w:pPr>
        <w:spacing w:line="280" w:lineRule="atLeast"/>
        <w:jc w:val="both"/>
        <w:rPr>
          <w:del w:id="1392" w:author="Santiago Arellano" w:date="2016-03-31T14:38:00Z"/>
        </w:rPr>
      </w:pPr>
    </w:p>
    <w:p w:rsidR="00B53324" w:rsidRDefault="00B53324" w:rsidP="00D51F65">
      <w:pPr>
        <w:pStyle w:val="Heading1"/>
      </w:pPr>
      <w:bookmarkStart w:id="1393" w:name="_Toc90377100"/>
      <w:bookmarkStart w:id="1394" w:name="_Toc90377137"/>
      <w:bookmarkStart w:id="1395" w:name="_Toc90377255"/>
      <w:bookmarkStart w:id="1396" w:name="_Toc90377356"/>
      <w:bookmarkStart w:id="1397" w:name="_Toc90377555"/>
      <w:bookmarkStart w:id="1398" w:name="_Toc90377808"/>
      <w:bookmarkStart w:id="1399" w:name="_Toc90377971"/>
      <w:bookmarkStart w:id="1400" w:name="_Toc90379068"/>
      <w:bookmarkStart w:id="1401" w:name="_Toc90379097"/>
      <w:bookmarkStart w:id="1402" w:name="_Toc133916050"/>
      <w:bookmarkStart w:id="1403" w:name="_Toc133916121"/>
      <w:bookmarkStart w:id="1404" w:name="_Toc133916148"/>
      <w:bookmarkStart w:id="1405" w:name="_Toc133916252"/>
      <w:bookmarkStart w:id="1406" w:name="_Toc133916282"/>
      <w:bookmarkStart w:id="1407" w:name="_Toc141088600"/>
      <w:bookmarkStart w:id="1408" w:name="_Toc141090434"/>
      <w:bookmarkStart w:id="1409" w:name="_Toc141090476"/>
      <w:bookmarkStart w:id="1410" w:name="_Toc141090912"/>
      <w:bookmarkStart w:id="1411" w:name="_Toc141091176"/>
      <w:bookmarkStart w:id="1412" w:name="_Toc164068221"/>
      <w:bookmarkStart w:id="1413" w:name="_Toc450221998"/>
      <w:r>
        <w:t xml:space="preserve">4 </w:t>
      </w:r>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r w:rsidR="00C61DD9">
        <w:t>Configuring the NOVAC software at the observatory</w:t>
      </w:r>
      <w:bookmarkEnd w:id="1413"/>
    </w:p>
    <w:p w:rsidR="00872533" w:rsidRDefault="00872533" w:rsidP="00B00EB9">
      <w:pPr>
        <w:pStyle w:val="BodyText"/>
        <w:spacing w:line="280" w:lineRule="atLeast"/>
        <w:rPr>
          <w:b/>
          <w:bCs/>
        </w:rPr>
      </w:pPr>
    </w:p>
    <w:p w:rsidR="00A15E66" w:rsidRDefault="00A15E66" w:rsidP="00B00EB9">
      <w:pPr>
        <w:spacing w:line="280" w:lineRule="atLeast"/>
        <w:jc w:val="both"/>
        <w:rPr>
          <w:ins w:id="1414" w:author="Santiago Arellano" w:date="2016-03-31T15:09:00Z"/>
        </w:rPr>
      </w:pPr>
      <w:ins w:id="1415" w:author="Santiago Arellano" w:date="2016-03-31T15:09:00Z">
        <w:r>
          <w:lastRenderedPageBreak/>
          <w:t>The most stable present version of the NovacProgram is v.20 (</w:t>
        </w:r>
      </w:ins>
      <w:ins w:id="1416" w:author="Santiago Arellano" w:date="2016-03-31T15:10:00Z">
        <w:r w:rsidR="00E7037F">
          <w:t>2009-12-17</w:t>
        </w:r>
      </w:ins>
      <w:ins w:id="1417" w:author="Santiago Arellano" w:date="2016-03-31T15:09:00Z">
        <w:r>
          <w:t>)</w:t>
        </w:r>
      </w:ins>
      <w:ins w:id="1418" w:author="Santiago Arellano" w:date="2016-03-31T15:10:00Z">
        <w:r w:rsidR="00E7037F">
          <w:t xml:space="preserve">. To know which version of the program you are running, click on </w:t>
        </w:r>
      </w:ins>
      <w:ins w:id="1419" w:author="Santiago Arellano" w:date="2016-03-31T15:11:00Z">
        <w:r w:rsidR="00E7037F">
          <w:t>‘Help-&gt;About Novac Program…’ in the main window of the software.</w:t>
        </w:r>
      </w:ins>
    </w:p>
    <w:p w:rsidR="00A15E66" w:rsidRDefault="00A15E66" w:rsidP="00B00EB9">
      <w:pPr>
        <w:spacing w:line="280" w:lineRule="atLeast"/>
        <w:jc w:val="both"/>
        <w:rPr>
          <w:ins w:id="1420" w:author="Santiago Arellano" w:date="2016-03-31T15:09:00Z"/>
        </w:rPr>
      </w:pPr>
    </w:p>
    <w:p w:rsidR="00A71078" w:rsidRDefault="00A71078" w:rsidP="00B00EB9">
      <w:pPr>
        <w:spacing w:line="280" w:lineRule="atLeast"/>
        <w:jc w:val="both"/>
      </w:pPr>
      <w:r>
        <w:t>You can just copy NovacProgram.exe and configuration.xml into any folder in the computer (the 2 files must be copied to the same directory), the program is then ready to run. If you do not have a configuration file, just copy the NOVAC program and create a configuration through the configuration dialog as described below.</w:t>
      </w:r>
    </w:p>
    <w:p w:rsidR="00A71078" w:rsidRDefault="00A71078" w:rsidP="00B00EB9">
      <w:pPr>
        <w:spacing w:line="280" w:lineRule="atLeast"/>
        <w:jc w:val="both"/>
      </w:pPr>
    </w:p>
    <w:p w:rsidR="00B53324" w:rsidRDefault="00B53324" w:rsidP="00B00EB9">
      <w:pPr>
        <w:spacing w:line="280" w:lineRule="atLeast"/>
        <w:jc w:val="both"/>
      </w:pPr>
      <w:r>
        <w:t xml:space="preserve">Before </w:t>
      </w:r>
      <w:r w:rsidR="000E13D2">
        <w:t xml:space="preserve">the </w:t>
      </w:r>
      <w:r w:rsidR="00BB7A14">
        <w:t>NovacP</w:t>
      </w:r>
      <w:r w:rsidR="00707BED">
        <w:t>rogram can download and evaluate spectra from connected instruments</w:t>
      </w:r>
      <w:r>
        <w:t xml:space="preserve">, it is necessary </w:t>
      </w:r>
      <w:r w:rsidR="00707BED">
        <w:t xml:space="preserve">that </w:t>
      </w:r>
      <w:r w:rsidR="00872533">
        <w:t>the</w:t>
      </w:r>
      <w:r w:rsidR="00561F90">
        <w:t xml:space="preserve"> configuration</w:t>
      </w:r>
      <w:r w:rsidR="006229A4">
        <w:t xml:space="preserve"> is correct</w:t>
      </w:r>
      <w:r>
        <w:t>.</w:t>
      </w:r>
      <w:r w:rsidR="008A4679">
        <w:t xml:space="preserve"> </w:t>
      </w:r>
      <w:r w:rsidR="0077326C">
        <w:t xml:space="preserve">The configuration is stored in the file ‘configuration.xml’ in the same directory as the NovacProgram and is modified through the configuration dialog inside the NovacProgram. </w:t>
      </w:r>
      <w:r w:rsidR="008A4679">
        <w:t xml:space="preserve">This is reached from the main menu in </w:t>
      </w:r>
      <w:r w:rsidR="00F52F75">
        <w:t xml:space="preserve">the main-window of the program. </w:t>
      </w:r>
      <w:r w:rsidR="005A1F74">
        <w:t>Choose ‘Configuration’</w:t>
      </w:r>
      <w:r w:rsidR="000C2F5C">
        <w:sym w:font="Wingdings" w:char="F0E0"/>
      </w:r>
      <w:r w:rsidR="005A1F74">
        <w:t>’Configuration’ to open the configuration dialog.</w:t>
      </w:r>
    </w:p>
    <w:p w:rsidR="00644D61" w:rsidRDefault="00644D61" w:rsidP="00B00EB9">
      <w:pPr>
        <w:spacing w:line="280" w:lineRule="atLeast"/>
        <w:jc w:val="both"/>
      </w:pPr>
    </w:p>
    <w:p w:rsidR="00644D61" w:rsidRDefault="00644D61" w:rsidP="00B00EB9">
      <w:pPr>
        <w:spacing w:line="280" w:lineRule="atLeast"/>
        <w:jc w:val="both"/>
        <w:rPr>
          <w:ins w:id="1421" w:author="Santiago Arellano" w:date="2016-03-31T15:11:00Z"/>
        </w:rPr>
      </w:pPr>
      <w:r>
        <w:t xml:space="preserve">To close the configuration dialog press either of the two buttons ‘Save’ or ‘Cancel’ in the lower right of the dialog. Pressing ‘Save’ will save all changes made, pressing ‘cancel’ will discard all changes made in the dialog. </w:t>
      </w:r>
      <w:r w:rsidR="00E174CA" w:rsidRPr="00E174CA">
        <w:rPr>
          <w:b/>
        </w:rPr>
        <w:t>Note</w:t>
      </w:r>
      <w:r w:rsidR="00E174CA">
        <w:t xml:space="preserve"> that the NovacProgram will have to be restarted for changes to come into effect</w:t>
      </w:r>
      <w:r w:rsidR="00BE72A8">
        <w:t>.</w:t>
      </w:r>
    </w:p>
    <w:p w:rsidR="00E7037F" w:rsidRDefault="00E7037F" w:rsidP="00B00EB9">
      <w:pPr>
        <w:spacing w:line="280" w:lineRule="atLeast"/>
        <w:jc w:val="both"/>
      </w:pPr>
    </w:p>
    <w:p w:rsidR="00AB6921" w:rsidRDefault="00C61DD9" w:rsidP="00C61DD9">
      <w:pPr>
        <w:pStyle w:val="Heading2"/>
      </w:pPr>
      <w:bookmarkStart w:id="1422" w:name="_Toc141088602"/>
      <w:bookmarkStart w:id="1423" w:name="_Toc141090436"/>
      <w:bookmarkStart w:id="1424" w:name="_Toc141090478"/>
      <w:bookmarkStart w:id="1425" w:name="_Toc141090914"/>
      <w:bookmarkStart w:id="1426" w:name="_Toc141091178"/>
      <w:bookmarkStart w:id="1427" w:name="_Toc164068223"/>
      <w:bookmarkStart w:id="1428" w:name="_Toc450221999"/>
      <w:r>
        <w:t>4.1.</w:t>
      </w:r>
      <w:ins w:id="1429" w:author="Santiago Arellano" w:date="2016-03-31T15:09:00Z">
        <w:r w:rsidR="00A15E66">
          <w:t xml:space="preserve"> </w:t>
        </w:r>
      </w:ins>
      <w:r w:rsidR="00AC62B2" w:rsidRPr="00792B70">
        <w:t xml:space="preserve">Scanning Instrument </w:t>
      </w:r>
      <w:r w:rsidR="003F5736">
        <w:t>Settings</w:t>
      </w:r>
      <w:bookmarkEnd w:id="1422"/>
      <w:bookmarkEnd w:id="1423"/>
      <w:bookmarkEnd w:id="1424"/>
      <w:bookmarkEnd w:id="1425"/>
      <w:bookmarkEnd w:id="1426"/>
      <w:bookmarkEnd w:id="1427"/>
      <w:bookmarkEnd w:id="1428"/>
    </w:p>
    <w:p w:rsidR="006163A6" w:rsidRDefault="006163A6" w:rsidP="00B00EB9">
      <w:pPr>
        <w:spacing w:line="280" w:lineRule="atLeast"/>
        <w:jc w:val="both"/>
      </w:pPr>
      <w:r>
        <w:t>The settings found under the ‘Scanning instrument’ –</w:t>
      </w:r>
      <w:r w:rsidR="009E2F84">
        <w:t xml:space="preserve"> tab</w:t>
      </w:r>
      <w:r w:rsidR="006B19E5">
        <w:t xml:space="preserve"> </w:t>
      </w:r>
      <w:r>
        <w:t xml:space="preserve">are individual settings for each of the connected scanning instruments in the local network. </w:t>
      </w:r>
    </w:p>
    <w:p w:rsidR="009A2D4C" w:rsidRDefault="009A2D4C" w:rsidP="00B00EB9">
      <w:pPr>
        <w:spacing w:line="280" w:lineRule="atLeast"/>
        <w:jc w:val="both"/>
      </w:pPr>
    </w:p>
    <w:p w:rsidR="00006A1B" w:rsidRDefault="00006A1B" w:rsidP="00B00EB9">
      <w:pPr>
        <w:spacing w:line="280" w:lineRule="atLeast"/>
        <w:jc w:val="both"/>
      </w:pPr>
      <w:r w:rsidRPr="00006A1B">
        <w:t>In the Scanning Instrument list</w:t>
      </w:r>
      <w:r w:rsidR="00D53932">
        <w:t xml:space="preserve"> to the left in the configuration </w:t>
      </w:r>
      <w:r w:rsidR="00F20C34">
        <w:t xml:space="preserve">dialog (see </w:t>
      </w:r>
      <w:r w:rsidR="00F20C34">
        <w:fldChar w:fldCharType="begin"/>
      </w:r>
      <w:r w:rsidR="00F20C34">
        <w:instrText xml:space="preserve"> REF _Ref173221644 \h </w:instrText>
      </w:r>
      <w:r w:rsidR="00F20C34">
        <w:fldChar w:fldCharType="separate"/>
      </w:r>
      <w:r w:rsidR="00292B4F">
        <w:t xml:space="preserve">Figure </w:t>
      </w:r>
      <w:r w:rsidR="00292B4F">
        <w:rPr>
          <w:noProof/>
        </w:rPr>
        <w:t>1</w:t>
      </w:r>
      <w:r w:rsidR="00F20C34">
        <w:fldChar w:fldCharType="end"/>
      </w:r>
      <w:r w:rsidR="00F20C34">
        <w:t>)</w:t>
      </w:r>
      <w:r w:rsidRPr="00006A1B">
        <w:t xml:space="preserve"> choose one </w:t>
      </w:r>
      <w:r>
        <w:t>instrument. The configurations will be special for that instrument.</w:t>
      </w:r>
    </w:p>
    <w:p w:rsidR="00006A1B" w:rsidRDefault="00006A1B" w:rsidP="00B00EB9">
      <w:pPr>
        <w:spacing w:line="280" w:lineRule="atLeast"/>
        <w:jc w:val="both"/>
      </w:pPr>
    </w:p>
    <w:p w:rsidR="009A2D4C" w:rsidRDefault="009A2D4C" w:rsidP="00B00EB9">
      <w:pPr>
        <w:spacing w:line="280" w:lineRule="atLeast"/>
        <w:jc w:val="both"/>
      </w:pPr>
      <w:r>
        <w:t>If the list of scanning instruments is empty, press the button ‘Add’ below the list</w:t>
      </w:r>
      <w:r w:rsidR="00993DAC">
        <w:t xml:space="preserve"> (see </w:t>
      </w:r>
      <w:r w:rsidR="00993DAC">
        <w:fldChar w:fldCharType="begin"/>
      </w:r>
      <w:r w:rsidR="00993DAC">
        <w:instrText xml:space="preserve"> REF _Ref173221644 \h </w:instrText>
      </w:r>
      <w:r w:rsidR="00993DAC">
        <w:fldChar w:fldCharType="separate"/>
      </w:r>
      <w:r w:rsidR="00292B4F">
        <w:t xml:space="preserve">Figure </w:t>
      </w:r>
      <w:r w:rsidR="00292B4F">
        <w:rPr>
          <w:noProof/>
        </w:rPr>
        <w:t>1</w:t>
      </w:r>
      <w:r w:rsidR="00993DAC">
        <w:fldChar w:fldCharType="end"/>
      </w:r>
      <w:r w:rsidR="00993DAC">
        <w:t>)</w:t>
      </w:r>
      <w:r>
        <w:t xml:space="preserve"> to insert one more instrument into the list. </w:t>
      </w:r>
      <w:r w:rsidR="009820BD">
        <w:t>More instruments can be added to the list by again pressing</w:t>
      </w:r>
      <w:r w:rsidR="005E5FC3">
        <w:t xml:space="preserve"> the button</w:t>
      </w:r>
      <w:r w:rsidR="009820BD">
        <w:t xml:space="preserve"> ‘Add’.</w:t>
      </w:r>
    </w:p>
    <w:p w:rsidR="009A2D4C" w:rsidDel="00C220CC" w:rsidRDefault="009A2D4C" w:rsidP="00B00EB9">
      <w:pPr>
        <w:spacing w:line="280" w:lineRule="atLeast"/>
        <w:jc w:val="both"/>
        <w:rPr>
          <w:del w:id="1430" w:author="Santiago Arellano" w:date="2016-03-31T14:12:00Z"/>
        </w:rPr>
      </w:pPr>
    </w:p>
    <w:p w:rsidR="00F84A99" w:rsidRPr="0029333D" w:rsidRDefault="00C61DD9" w:rsidP="00C61DD9">
      <w:pPr>
        <w:pStyle w:val="Heading3"/>
        <w:rPr>
          <w:lang w:val="en-US"/>
        </w:rPr>
      </w:pPr>
      <w:bookmarkStart w:id="1431" w:name="_Toc164068224"/>
      <w:bookmarkStart w:id="1432" w:name="_Toc450222000"/>
      <w:r>
        <w:rPr>
          <w:lang w:val="en-US"/>
        </w:rPr>
        <w:t>4.</w:t>
      </w:r>
      <w:r w:rsidR="00F84A99" w:rsidRPr="0029333D">
        <w:rPr>
          <w:lang w:val="en-US"/>
        </w:rPr>
        <w:t xml:space="preserve">1.1 </w:t>
      </w:r>
      <w:bookmarkEnd w:id="1431"/>
      <w:r w:rsidR="003E0C55">
        <w:rPr>
          <w:lang w:val="en-US"/>
        </w:rPr>
        <w:t>Instrument information ‘Info’</w:t>
      </w:r>
      <w:bookmarkEnd w:id="1432"/>
    </w:p>
    <w:p w:rsidR="00F84A99" w:rsidRDefault="00F84A99" w:rsidP="00B00EB9">
      <w:pPr>
        <w:spacing w:line="280" w:lineRule="atLeast"/>
        <w:jc w:val="both"/>
      </w:pPr>
    </w:p>
    <w:p w:rsidR="007C2081" w:rsidRDefault="007C2081" w:rsidP="00B00EB9">
      <w:pPr>
        <w:spacing w:line="280" w:lineRule="atLeast"/>
        <w:jc w:val="both"/>
      </w:pPr>
      <w:r>
        <w:t xml:space="preserve">Under the ‘Info’ tab are the general settings about the scanning instrument, which are necessary to handle the </w:t>
      </w:r>
      <w:r w:rsidR="009F7D6A">
        <w:t xml:space="preserve">data coming from the instrument (see </w:t>
      </w:r>
      <w:r w:rsidR="009F7D6A">
        <w:fldChar w:fldCharType="begin"/>
      </w:r>
      <w:r w:rsidR="009F7D6A">
        <w:instrText xml:space="preserve"> REF _Ref173221644 \h </w:instrText>
      </w:r>
      <w:r w:rsidR="009F7D6A">
        <w:fldChar w:fldCharType="separate"/>
      </w:r>
      <w:r w:rsidR="00292B4F">
        <w:t xml:space="preserve">Figure </w:t>
      </w:r>
      <w:r w:rsidR="00292B4F">
        <w:rPr>
          <w:noProof/>
        </w:rPr>
        <w:t>1</w:t>
      </w:r>
      <w:r w:rsidR="009F7D6A">
        <w:fldChar w:fldCharType="end"/>
      </w:r>
      <w:r w:rsidR="009F7D6A">
        <w:t>).</w:t>
      </w:r>
    </w:p>
    <w:p w:rsidR="007C2081" w:rsidRDefault="007C2081" w:rsidP="00B00EB9">
      <w:pPr>
        <w:spacing w:line="280" w:lineRule="atLeast"/>
        <w:jc w:val="both"/>
      </w:pPr>
    </w:p>
    <w:p w:rsidR="007C2081" w:rsidRDefault="007C2081" w:rsidP="00B00EB9">
      <w:pPr>
        <w:spacing w:line="280" w:lineRule="atLeast"/>
        <w:jc w:val="both"/>
      </w:pPr>
      <w:r>
        <w:t xml:space="preserve">In the site group, you can set the name </w:t>
      </w:r>
      <w:r w:rsidR="00D81410">
        <w:t xml:space="preserve">of the volcano </w:t>
      </w:r>
      <w:r>
        <w:t>(choose one from the list), the name of the site where the instrument is located and the name of the observatory performing the measurements</w:t>
      </w:r>
      <w:r w:rsidR="00633C59">
        <w:t xml:space="preserve"> (choose one from the list)</w:t>
      </w:r>
      <w:r>
        <w:t>.</w:t>
      </w:r>
      <w:r w:rsidR="00633C59">
        <w:t xml:space="preserve"> All fields must be filled in for the program to function properly.</w:t>
      </w:r>
    </w:p>
    <w:p w:rsidR="007C2081" w:rsidRDefault="007C2081" w:rsidP="00B00EB9">
      <w:pPr>
        <w:spacing w:line="280" w:lineRule="atLeast"/>
        <w:jc w:val="both"/>
      </w:pPr>
    </w:p>
    <w:p w:rsidR="007C2081" w:rsidRDefault="007C2081" w:rsidP="00B00EB9">
      <w:pPr>
        <w:spacing w:line="280" w:lineRule="atLeast"/>
        <w:jc w:val="both"/>
      </w:pPr>
      <w:r>
        <w:t xml:space="preserve">In the Spectrometer group, there are settings that give general information about the spectrometer used. The serial number is the serial number of the spectrometer, as given by the supplier of spectrometers. </w:t>
      </w:r>
      <w:r w:rsidR="008C4C9A">
        <w:t xml:space="preserve">This identifies the spectrometer and is </w:t>
      </w:r>
      <w:r w:rsidR="003E6CCD">
        <w:t>necessary</w:t>
      </w:r>
      <w:r w:rsidR="008C4C9A">
        <w:t xml:space="preserve"> for performing evaluations of the spectra. </w:t>
      </w:r>
      <w:r w:rsidR="00901084">
        <w:t xml:space="preserve">If the spectrometer contains several channels, it is necessary to </w:t>
      </w:r>
      <w:r w:rsidR="00901084">
        <w:lastRenderedPageBreak/>
        <w:t>select the number of channels from the drop-down list for the program to be able to handle all spectra.</w:t>
      </w:r>
    </w:p>
    <w:p w:rsidR="00E00CA7" w:rsidRDefault="00140C21" w:rsidP="00B00EB9">
      <w:pPr>
        <w:spacing w:line="280" w:lineRule="atLeast"/>
        <w:jc w:val="both"/>
      </w:pPr>
      <w:r>
        <w:rPr>
          <w:b/>
        </w:rPr>
        <w:t>Note</w:t>
      </w:r>
      <w:r w:rsidR="00E00CA7">
        <w:t xml:space="preserve"> it is important that the configuration </w:t>
      </w:r>
      <w:r w:rsidR="00BD2DE4">
        <w:t>contain</w:t>
      </w:r>
      <w:r w:rsidR="00E00CA7">
        <w:t xml:space="preserve"> the serial number of all spectrometers used in the local network. </w:t>
      </w:r>
      <w:r w:rsidR="00CF7460">
        <w:t xml:space="preserve">Any data coming in from a </w:t>
      </w:r>
      <w:r w:rsidR="00BD2DE4">
        <w:t>non</w:t>
      </w:r>
      <w:r w:rsidR="00CF7460">
        <w:t xml:space="preserve"> configured spectrometer will not be </w:t>
      </w:r>
      <w:r w:rsidR="001E1C63">
        <w:t xml:space="preserve">handled correctly and the data will not be </w:t>
      </w:r>
      <w:r w:rsidR="00CF7460">
        <w:t>shown in the interface.</w:t>
      </w:r>
    </w:p>
    <w:p w:rsidR="00E00CA7" w:rsidRDefault="00E00CA7" w:rsidP="00B00EB9">
      <w:pPr>
        <w:spacing w:line="280" w:lineRule="atLeast"/>
        <w:jc w:val="both"/>
      </w:pPr>
    </w:p>
    <w:p w:rsidR="00D40010" w:rsidRDefault="00D40010">
      <w:pPr>
        <w:spacing w:line="280" w:lineRule="atLeast"/>
        <w:jc w:val="center"/>
        <w:pPrChange w:id="1433" w:author="Santiago Arellano" w:date="2016-03-31T13:48:00Z">
          <w:pPr>
            <w:spacing w:line="280" w:lineRule="atLeast"/>
            <w:jc w:val="both"/>
          </w:pPr>
        </w:pPrChange>
      </w:pPr>
      <w:r>
        <w:t xml:space="preserve">In the Instrument group, there is an option for the type of scanning instrument. Currently the option is between ‘Gothenburg’ </w:t>
      </w:r>
      <w:r w:rsidR="00D15CB1">
        <w:t xml:space="preserve">(non temperature-controlled instrument </w:t>
      </w:r>
      <w:r w:rsidR="00360449">
        <w:t xml:space="preserve">with only one motor and </w:t>
      </w:r>
      <w:r w:rsidR="00D15CB1">
        <w:t xml:space="preserve">using S2000 </w:t>
      </w:r>
      <w:r w:rsidR="002779D8">
        <w:t>spectrometers)</w:t>
      </w:r>
      <w:r w:rsidR="00D15CB1">
        <w:t xml:space="preserve"> </w:t>
      </w:r>
      <w:r>
        <w:t>and ‘</w:t>
      </w:r>
      <w:smartTag w:uri="urn:schemas-microsoft-com:office:smarttags" w:element="City">
        <w:smartTag w:uri="urn:schemas-microsoft-com:office:smarttags" w:element="place">
          <w:r>
            <w:t>Heidelberg</w:t>
          </w:r>
        </w:smartTag>
      </w:smartTag>
      <w:r>
        <w:t>’</w:t>
      </w:r>
      <w:r w:rsidR="00D15CB1">
        <w:t xml:space="preserve"> (temperature controlled instrument </w:t>
      </w:r>
      <w:r w:rsidR="00360449">
        <w:t xml:space="preserve">with two motors and </w:t>
      </w:r>
      <w:r w:rsidR="00D15CB1">
        <w:t>using HR2000 spectrometers)</w:t>
      </w:r>
      <w:r>
        <w:t xml:space="preserve">. </w:t>
      </w:r>
      <w:r w:rsidR="00A63811">
        <w:t xml:space="preserve">It is important that this </w:t>
      </w:r>
      <w:r w:rsidR="00EC7CA6">
        <w:t>be</w:t>
      </w:r>
      <w:r w:rsidR="00A63811">
        <w:t xml:space="preserve"> typed in correctly since the behaviour of the two instruments </w:t>
      </w:r>
      <w:r w:rsidR="00EC7CA6">
        <w:t>is</w:t>
      </w:r>
      <w:r w:rsidR="00A63811">
        <w:t xml:space="preserve"> different.</w:t>
      </w:r>
    </w:p>
    <w:p w:rsidR="00EC7CA6" w:rsidRDefault="00EC7CA6">
      <w:pPr>
        <w:spacing w:line="280" w:lineRule="atLeast"/>
        <w:jc w:val="center"/>
        <w:pPrChange w:id="1434" w:author="Santiago Arellano" w:date="2016-03-31T13:48:00Z">
          <w:pPr>
            <w:spacing w:line="280" w:lineRule="atLeast"/>
            <w:jc w:val="both"/>
          </w:pPr>
        </w:pPrChange>
      </w:pPr>
    </w:p>
    <w:p w:rsidR="00266E4A" w:rsidRDefault="00292B4F" w:rsidP="00F26C4D">
      <w:pPr>
        <w:keepNext/>
        <w:spacing w:line="280" w:lineRule="atLeast"/>
        <w:jc w:val="center"/>
      </w:pPr>
      <w:r>
        <w:rPr>
          <w:noProof/>
          <w:lang w:val="en-US"/>
        </w:rPr>
        <w:drawing>
          <wp:inline distT="0" distB="0" distL="0" distR="0" wp14:anchorId="42CFC380" wp14:editId="378BEF4D">
            <wp:extent cx="5605145" cy="3728720"/>
            <wp:effectExtent l="0" t="0" r="0" b="5080"/>
            <wp:docPr id="9" name="Picture 9" descr="Configuration_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figuration_Loca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05145" cy="3728720"/>
                    </a:xfrm>
                    <a:prstGeom prst="rect">
                      <a:avLst/>
                    </a:prstGeom>
                    <a:noFill/>
                    <a:ln>
                      <a:noFill/>
                    </a:ln>
                  </pic:spPr>
                </pic:pic>
              </a:graphicData>
            </a:graphic>
          </wp:inline>
        </w:drawing>
      </w:r>
    </w:p>
    <w:p w:rsidR="00F84A99" w:rsidRPr="00006A1B" w:rsidRDefault="00266E4A" w:rsidP="00F26C4D">
      <w:pPr>
        <w:pStyle w:val="Caption"/>
        <w:jc w:val="center"/>
      </w:pPr>
      <w:bookmarkStart w:id="1435" w:name="_Ref173221644"/>
      <w:r>
        <w:t xml:space="preserve">Figure </w:t>
      </w:r>
      <w:r>
        <w:fldChar w:fldCharType="begin"/>
      </w:r>
      <w:r>
        <w:instrText xml:space="preserve"> SEQ Figure \* ARABIC </w:instrText>
      </w:r>
      <w:r>
        <w:fldChar w:fldCharType="separate"/>
      </w:r>
      <w:ins w:id="1436" w:author="Santiago Arellano" w:date="2016-03-31T17:01:00Z">
        <w:r w:rsidR="000D559E">
          <w:rPr>
            <w:noProof/>
          </w:rPr>
          <w:t>22</w:t>
        </w:r>
      </w:ins>
      <w:del w:id="1437" w:author="Santiago Arellano" w:date="2016-03-31T14:40:00Z">
        <w:r w:rsidR="00F05B6D" w:rsidDel="00E30787">
          <w:rPr>
            <w:noProof/>
          </w:rPr>
          <w:delText>20</w:delText>
        </w:r>
      </w:del>
      <w:r>
        <w:fldChar w:fldCharType="end"/>
      </w:r>
      <w:bookmarkEnd w:id="1435"/>
      <w:r>
        <w:t xml:space="preserve">. The </w:t>
      </w:r>
      <w:r w:rsidR="006F6CBC">
        <w:t>instrument information</w:t>
      </w:r>
      <w:r>
        <w:t xml:space="preserve"> page in the configuration dialog.</w:t>
      </w:r>
    </w:p>
    <w:p w:rsidR="00AB6921" w:rsidRPr="0029333D" w:rsidRDefault="00C61DD9" w:rsidP="00C61DD9">
      <w:pPr>
        <w:pStyle w:val="Heading3"/>
        <w:rPr>
          <w:lang w:val="en-US"/>
        </w:rPr>
      </w:pPr>
      <w:bookmarkStart w:id="1438" w:name="_Toc164068225"/>
      <w:bookmarkStart w:id="1439" w:name="_Toc450222001"/>
      <w:r>
        <w:rPr>
          <w:lang w:val="en-US"/>
        </w:rPr>
        <w:t>4</w:t>
      </w:r>
      <w:r w:rsidR="003F5736" w:rsidRPr="0029333D">
        <w:rPr>
          <w:lang w:val="en-US"/>
        </w:rPr>
        <w:t>.1.</w:t>
      </w:r>
      <w:r w:rsidR="00901084">
        <w:rPr>
          <w:lang w:val="en-US"/>
        </w:rPr>
        <w:t>2</w:t>
      </w:r>
      <w:r w:rsidR="003F5736" w:rsidRPr="0029333D">
        <w:rPr>
          <w:lang w:val="en-US"/>
        </w:rPr>
        <w:t xml:space="preserve"> </w:t>
      </w:r>
      <w:r w:rsidR="00AB6921" w:rsidRPr="0029333D">
        <w:rPr>
          <w:lang w:val="en-US"/>
        </w:rPr>
        <w:t>Evaluation Setting</w:t>
      </w:r>
      <w:bookmarkEnd w:id="1438"/>
      <w:bookmarkEnd w:id="1439"/>
    </w:p>
    <w:p w:rsidR="00232887" w:rsidRDefault="00232887" w:rsidP="00B00EB9">
      <w:pPr>
        <w:spacing w:line="280" w:lineRule="atLeast"/>
        <w:ind w:left="360"/>
        <w:jc w:val="both"/>
      </w:pPr>
    </w:p>
    <w:p w:rsidR="009E643D" w:rsidRDefault="00901084" w:rsidP="0029333D">
      <w:pPr>
        <w:spacing w:line="280" w:lineRule="atLeast"/>
        <w:jc w:val="both"/>
      </w:pPr>
      <w:r>
        <w:t>In the Evaluation-page, you can set the settings for how to perform the real-time evaluation of the spectra as they come in to the observatory.</w:t>
      </w:r>
      <w:r w:rsidR="00CD5BF9">
        <w:t xml:space="preserve"> </w:t>
      </w:r>
    </w:p>
    <w:p w:rsidR="00901084" w:rsidRDefault="00CD5BF9" w:rsidP="0029333D">
      <w:pPr>
        <w:spacing w:line="280" w:lineRule="atLeast"/>
        <w:jc w:val="both"/>
      </w:pPr>
      <w:r w:rsidRPr="00CD5BF9">
        <w:rPr>
          <w:b/>
        </w:rPr>
        <w:t>Note</w:t>
      </w:r>
      <w:r>
        <w:t>:</w:t>
      </w:r>
      <w:r w:rsidR="00901084">
        <w:t xml:space="preserve"> </w:t>
      </w:r>
      <w:r>
        <w:t>i</w:t>
      </w:r>
      <w:r w:rsidR="00901084">
        <w:t>f these settings are not filled in, no spectra will be evaluated and no result obtained.</w:t>
      </w:r>
    </w:p>
    <w:p w:rsidR="009E643D" w:rsidRDefault="009E643D" w:rsidP="0029333D">
      <w:pPr>
        <w:spacing w:line="280" w:lineRule="atLeast"/>
        <w:jc w:val="both"/>
      </w:pPr>
      <w:r w:rsidRPr="009E643D">
        <w:rPr>
          <w:b/>
        </w:rPr>
        <w:t>Note</w:t>
      </w:r>
      <w:r>
        <w:t xml:space="preserve">: </w:t>
      </w:r>
      <w:r w:rsidR="003105B0">
        <w:t>these settings will be connected with the instrument which is currently marked in the list of scanning instruments to the left.</w:t>
      </w:r>
    </w:p>
    <w:p w:rsidR="00FE2DC3" w:rsidRDefault="00FE2DC3" w:rsidP="0029333D">
      <w:pPr>
        <w:spacing w:line="280" w:lineRule="atLeast"/>
        <w:jc w:val="both"/>
      </w:pPr>
    </w:p>
    <w:p w:rsidR="00FE2DC3" w:rsidRDefault="00FE2DC3" w:rsidP="0029333D">
      <w:pPr>
        <w:spacing w:line="280" w:lineRule="atLeast"/>
        <w:jc w:val="both"/>
      </w:pPr>
      <w:r>
        <w:t>For spectrometers with several channels, there is one evaluation-page for every channel in the spectrometer</w:t>
      </w:r>
      <w:r w:rsidR="00785237">
        <w:t xml:space="preserve"> (these will be labelled ‘Evaluation-Master’, ‘Evaluation-Slave1’, ‘Evaluation-Sl</w:t>
      </w:r>
      <w:r w:rsidR="00E74AB8">
        <w:t>a</w:t>
      </w:r>
      <w:r w:rsidR="00785237">
        <w:t>ve2’</w:t>
      </w:r>
      <w:ins w:id="1440" w:author="Santiago Arellano" w:date="2016-03-31T13:48:00Z">
        <w:r w:rsidR="00F26C4D">
          <w:t>,</w:t>
        </w:r>
      </w:ins>
      <w:r w:rsidR="00785237">
        <w:t xml:space="preserve"> etc)</w:t>
      </w:r>
      <w:r>
        <w:t>. Be sure to specify at least one reference-file for each channel.</w:t>
      </w:r>
    </w:p>
    <w:p w:rsidR="00901084" w:rsidRDefault="00901084" w:rsidP="0029333D">
      <w:pPr>
        <w:spacing w:line="280" w:lineRule="atLeast"/>
        <w:jc w:val="both"/>
      </w:pPr>
    </w:p>
    <w:p w:rsidR="00901084" w:rsidRDefault="00E25E73" w:rsidP="0029333D">
      <w:pPr>
        <w:spacing w:line="280" w:lineRule="atLeast"/>
        <w:jc w:val="both"/>
      </w:pPr>
      <w:r>
        <w:lastRenderedPageBreak/>
        <w:t>The fit low and fit high values determine the pixels in the spectrum that will be used to evaluate the spectrums column of gas.</w:t>
      </w:r>
      <w:r w:rsidR="00F56591">
        <w:t xml:space="preserve"> These</w:t>
      </w:r>
      <w:r w:rsidR="00DD7BD4">
        <w:t xml:space="preserve"> </w:t>
      </w:r>
      <w:r w:rsidR="00F56591">
        <w:t>are</w:t>
      </w:r>
      <w:r w:rsidR="00DD7BD4">
        <w:t xml:space="preserve"> given in pixels on the detector, and are not affected if the spectra are readout as interlaced or</w:t>
      </w:r>
      <w:r w:rsidR="005A7B84">
        <w:t xml:space="preserve"> only as partial spectra.</w:t>
      </w:r>
      <w:r w:rsidR="0033570F">
        <w:t xml:space="preserve"> </w:t>
      </w:r>
    </w:p>
    <w:p w:rsidR="00E25E73" w:rsidRDefault="00E25E73" w:rsidP="0029333D">
      <w:pPr>
        <w:spacing w:line="280" w:lineRule="atLeast"/>
        <w:jc w:val="both"/>
      </w:pPr>
    </w:p>
    <w:p w:rsidR="00590BD7" w:rsidRDefault="00422E21" w:rsidP="0029333D">
      <w:pPr>
        <w:spacing w:line="280" w:lineRule="atLeast"/>
        <w:jc w:val="both"/>
      </w:pPr>
      <w:r>
        <w:t xml:space="preserve">To evaluate the spectra there need to be at least one reference-file, typically one for </w:t>
      </w:r>
      <w:r w:rsidRPr="00580496">
        <w:t>SO</w:t>
      </w:r>
      <w:r w:rsidRPr="00580496">
        <w:rPr>
          <w:vertAlign w:val="subscript"/>
        </w:rPr>
        <w:t>2</w:t>
      </w:r>
      <w:r>
        <w:t xml:space="preserve">. </w:t>
      </w:r>
    </w:p>
    <w:p w:rsidR="00590BD7" w:rsidRDefault="00590BD7" w:rsidP="0029333D">
      <w:pPr>
        <w:spacing w:line="280" w:lineRule="atLeast"/>
        <w:jc w:val="both"/>
      </w:pPr>
    </w:p>
    <w:p w:rsidR="00590BD7" w:rsidRDefault="00590BD7" w:rsidP="0029333D">
      <w:pPr>
        <w:spacing w:line="280" w:lineRule="atLeast"/>
        <w:jc w:val="both"/>
      </w:pPr>
      <w:r>
        <w:t xml:space="preserve">To add a reference-file press the ‘Add reference’ button in the lower part of the dialog. </w:t>
      </w:r>
    </w:p>
    <w:p w:rsidR="00590BD7" w:rsidRDefault="00590BD7" w:rsidP="0029333D">
      <w:pPr>
        <w:spacing w:line="280" w:lineRule="atLeast"/>
        <w:jc w:val="both"/>
      </w:pPr>
    </w:p>
    <w:p w:rsidR="00590BD7" w:rsidRDefault="00590BD7" w:rsidP="0029333D">
      <w:pPr>
        <w:spacing w:line="280" w:lineRule="atLeast"/>
        <w:jc w:val="both"/>
      </w:pPr>
      <w:r>
        <w:t xml:space="preserve">To remove one reference, select the reference you want to remove in the table and press the ‘Remove Reference’ button. </w:t>
      </w:r>
    </w:p>
    <w:p w:rsidR="00590BD7" w:rsidRDefault="00590BD7" w:rsidP="0029333D">
      <w:pPr>
        <w:spacing w:line="280" w:lineRule="atLeast"/>
        <w:jc w:val="both"/>
      </w:pPr>
    </w:p>
    <w:p w:rsidR="00422E21" w:rsidRDefault="00590BD7" w:rsidP="0029333D">
      <w:pPr>
        <w:spacing w:line="280" w:lineRule="atLeast"/>
        <w:jc w:val="both"/>
      </w:pPr>
      <w:r>
        <w:t>To inspect or change the properties of an already included reference file press the ‘Properties’ button, this will bring up the ‘Reference Properties’-dialog which lets you change the settings for the referen</w:t>
      </w:r>
      <w:r w:rsidR="000E3E6C">
        <w:t>c</w:t>
      </w:r>
      <w:r>
        <w:t xml:space="preserve">es. </w:t>
      </w:r>
    </w:p>
    <w:p w:rsidR="00590BD7" w:rsidRDefault="00590BD7" w:rsidP="0029333D">
      <w:pPr>
        <w:spacing w:line="280" w:lineRule="atLeast"/>
        <w:jc w:val="both"/>
      </w:pPr>
    </w:p>
    <w:p w:rsidR="00266E4A" w:rsidRDefault="00292B4F" w:rsidP="00266E4A">
      <w:pPr>
        <w:keepNext/>
        <w:spacing w:line="280" w:lineRule="atLeast"/>
        <w:jc w:val="center"/>
      </w:pPr>
      <w:r>
        <w:rPr>
          <w:noProof/>
          <w:lang w:val="en-US"/>
        </w:rPr>
        <w:drawing>
          <wp:inline distT="0" distB="0" distL="0" distR="0" wp14:anchorId="0E6822BC" wp14:editId="4C093DE5">
            <wp:extent cx="5759450" cy="3836035"/>
            <wp:effectExtent l="0" t="0" r="0" b="0"/>
            <wp:docPr id="10" name="Picture 10" descr="Configuration_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figuration_Evalua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3836035"/>
                    </a:xfrm>
                    <a:prstGeom prst="rect">
                      <a:avLst/>
                    </a:prstGeom>
                    <a:noFill/>
                    <a:ln>
                      <a:noFill/>
                    </a:ln>
                  </pic:spPr>
                </pic:pic>
              </a:graphicData>
            </a:graphic>
          </wp:inline>
        </w:drawing>
      </w:r>
    </w:p>
    <w:p w:rsidR="00AB6921" w:rsidRDefault="00266E4A" w:rsidP="00524DC7">
      <w:pPr>
        <w:pStyle w:val="Caption"/>
        <w:jc w:val="center"/>
      </w:pPr>
      <w:r>
        <w:t xml:space="preserve">Figure </w:t>
      </w:r>
      <w:r>
        <w:fldChar w:fldCharType="begin"/>
      </w:r>
      <w:r>
        <w:instrText xml:space="preserve"> SEQ Figure \* ARABIC </w:instrText>
      </w:r>
      <w:r>
        <w:fldChar w:fldCharType="separate"/>
      </w:r>
      <w:ins w:id="1441" w:author="Santiago Arellano" w:date="2016-03-31T17:01:00Z">
        <w:r w:rsidR="000D559E">
          <w:rPr>
            <w:noProof/>
          </w:rPr>
          <w:t>23</w:t>
        </w:r>
      </w:ins>
      <w:del w:id="1442" w:author="Santiago Arellano" w:date="2016-03-31T14:40:00Z">
        <w:r w:rsidR="00F05B6D" w:rsidDel="00E30787">
          <w:rPr>
            <w:noProof/>
          </w:rPr>
          <w:delText>21</w:delText>
        </w:r>
      </w:del>
      <w:r>
        <w:fldChar w:fldCharType="end"/>
      </w:r>
      <w:r>
        <w:t>. The evaluation settings</w:t>
      </w:r>
      <w:r>
        <w:rPr>
          <w:noProof/>
        </w:rPr>
        <w:t xml:space="preserve"> </w:t>
      </w:r>
      <w:r w:rsidR="00C0590A">
        <w:rPr>
          <w:noProof/>
        </w:rPr>
        <w:t>page</w:t>
      </w:r>
      <w:r w:rsidR="00741C55">
        <w:rPr>
          <w:noProof/>
        </w:rPr>
        <w:t xml:space="preserve"> in the configuration dialog.</w:t>
      </w:r>
    </w:p>
    <w:p w:rsidR="001516AB" w:rsidRDefault="001516AB" w:rsidP="00B00EB9">
      <w:pPr>
        <w:pStyle w:val="BodyText"/>
        <w:spacing w:line="280" w:lineRule="atLeast"/>
        <w:rPr>
          <w:b/>
          <w:bCs/>
        </w:rPr>
      </w:pPr>
      <w:bookmarkStart w:id="1443" w:name="_Toc87705866"/>
    </w:p>
    <w:p w:rsidR="001516AB" w:rsidRPr="00E22FA2" w:rsidRDefault="00C61DD9" w:rsidP="00C61DD9">
      <w:pPr>
        <w:pStyle w:val="Heading3"/>
        <w:rPr>
          <w:lang w:val="en-US"/>
        </w:rPr>
      </w:pPr>
      <w:bookmarkStart w:id="1444" w:name="_Toc164068226"/>
      <w:bookmarkStart w:id="1445" w:name="_Toc450222002"/>
      <w:r>
        <w:rPr>
          <w:lang w:val="en-US"/>
        </w:rPr>
        <w:t>4.1</w:t>
      </w:r>
      <w:r w:rsidR="006D30B2" w:rsidRPr="00E22FA2">
        <w:rPr>
          <w:lang w:val="en-US"/>
        </w:rPr>
        <w:t>.</w:t>
      </w:r>
      <w:r w:rsidR="00CF7789">
        <w:rPr>
          <w:lang w:val="en-US"/>
        </w:rPr>
        <w:t>3</w:t>
      </w:r>
      <w:r w:rsidR="000064CA" w:rsidRPr="00E22FA2">
        <w:rPr>
          <w:lang w:val="en-US"/>
        </w:rPr>
        <w:t xml:space="preserve"> </w:t>
      </w:r>
      <w:r w:rsidR="00496F47" w:rsidRPr="00E22FA2">
        <w:rPr>
          <w:lang w:val="en-US"/>
        </w:rPr>
        <w:t>Communication Setting</w:t>
      </w:r>
      <w:bookmarkEnd w:id="1444"/>
      <w:bookmarkEnd w:id="1445"/>
    </w:p>
    <w:p w:rsidR="00AE680E" w:rsidRPr="00AE680E" w:rsidRDefault="00AE680E" w:rsidP="00B00EB9">
      <w:pPr>
        <w:pStyle w:val="BodyText"/>
        <w:spacing w:line="280" w:lineRule="atLeast"/>
        <w:ind w:left="360"/>
        <w:rPr>
          <w:b/>
          <w:bCs/>
        </w:rPr>
      </w:pPr>
    </w:p>
    <w:p w:rsidR="003F0EFD" w:rsidRDefault="00A76F65" w:rsidP="00DC7B89">
      <w:pPr>
        <w:pStyle w:val="BodyText"/>
        <w:spacing w:line="280" w:lineRule="atLeast"/>
        <w:rPr>
          <w:bCs/>
        </w:rPr>
      </w:pPr>
      <w:r>
        <w:rPr>
          <w:bCs/>
        </w:rPr>
        <w:t>On the left tree list (</w:t>
      </w:r>
      <w:r w:rsidR="00524DC7">
        <w:rPr>
          <w:bCs/>
        </w:rPr>
        <w:fldChar w:fldCharType="begin"/>
      </w:r>
      <w:r w:rsidR="00524DC7">
        <w:rPr>
          <w:bCs/>
        </w:rPr>
        <w:instrText xml:space="preserve"> REF _Ref173221644 \h </w:instrText>
      </w:r>
      <w:r w:rsidR="00524DC7">
        <w:rPr>
          <w:bCs/>
        </w:rPr>
      </w:r>
      <w:r w:rsidR="00524DC7">
        <w:rPr>
          <w:bCs/>
        </w:rPr>
        <w:fldChar w:fldCharType="separate"/>
      </w:r>
      <w:r w:rsidR="00292B4F">
        <w:t xml:space="preserve">Figure </w:t>
      </w:r>
      <w:r w:rsidR="00292B4F">
        <w:rPr>
          <w:noProof/>
        </w:rPr>
        <w:t>1</w:t>
      </w:r>
      <w:r w:rsidR="00524DC7">
        <w:rPr>
          <w:bCs/>
        </w:rPr>
        <w:fldChar w:fldCharType="end"/>
      </w:r>
      <w:r>
        <w:rPr>
          <w:bCs/>
        </w:rPr>
        <w:t>), s</w:t>
      </w:r>
      <w:r w:rsidR="003B0C4A">
        <w:rPr>
          <w:bCs/>
        </w:rPr>
        <w:t>elect the scanning instrument that you are going to configure. Then</w:t>
      </w:r>
      <w:r w:rsidR="005858CF">
        <w:rPr>
          <w:bCs/>
        </w:rPr>
        <w:t xml:space="preserve"> you can set the </w:t>
      </w:r>
      <w:r w:rsidR="007013EB">
        <w:rPr>
          <w:bCs/>
        </w:rPr>
        <w:t>communication</w:t>
      </w:r>
      <w:r w:rsidR="005858CF">
        <w:rPr>
          <w:bCs/>
        </w:rPr>
        <w:t xml:space="preserve"> parameters</w:t>
      </w:r>
      <w:r w:rsidR="00675EA6">
        <w:rPr>
          <w:bCs/>
        </w:rPr>
        <w:t xml:space="preserve"> for this</w:t>
      </w:r>
      <w:r w:rsidR="00871BD1">
        <w:rPr>
          <w:bCs/>
        </w:rPr>
        <w:t xml:space="preserve"> instrument</w:t>
      </w:r>
      <w:r w:rsidR="005858CF">
        <w:rPr>
          <w:bCs/>
        </w:rPr>
        <w:t xml:space="preserve">. </w:t>
      </w:r>
      <w:r w:rsidR="00E22FA2">
        <w:rPr>
          <w:bCs/>
        </w:rPr>
        <w:t xml:space="preserve">There are three communication </w:t>
      </w:r>
      <w:r w:rsidR="0054357F">
        <w:rPr>
          <w:bCs/>
        </w:rPr>
        <w:t xml:space="preserve">types </w:t>
      </w:r>
      <w:r w:rsidR="00E22FA2">
        <w:rPr>
          <w:bCs/>
        </w:rPr>
        <w:t>to choose</w:t>
      </w:r>
      <w:r w:rsidR="00851133">
        <w:rPr>
          <w:bCs/>
        </w:rPr>
        <w:t xml:space="preserve"> </w:t>
      </w:r>
      <w:r w:rsidR="0054357F">
        <w:rPr>
          <w:bCs/>
        </w:rPr>
        <w:t xml:space="preserve">from </w:t>
      </w:r>
      <w:r w:rsidR="00851133">
        <w:rPr>
          <w:bCs/>
        </w:rPr>
        <w:t>– “Serial Point-to-Point”, “</w:t>
      </w:r>
      <w:r w:rsidR="00694D96">
        <w:rPr>
          <w:bCs/>
        </w:rPr>
        <w:t>FreeWave</w:t>
      </w:r>
      <w:r w:rsidR="00851133">
        <w:rPr>
          <w:bCs/>
        </w:rPr>
        <w:t xml:space="preserve"> – Serial Point-to-Multipoint”, and “FTP”.</w:t>
      </w:r>
    </w:p>
    <w:p w:rsidR="00DC7B89" w:rsidRDefault="00DC7B89" w:rsidP="00DC7B89">
      <w:pPr>
        <w:pStyle w:val="BodyText"/>
        <w:spacing w:line="280" w:lineRule="atLeast"/>
        <w:rPr>
          <w:ins w:id="1446" w:author="Santiago Arellano" w:date="2016-03-31T13:50:00Z"/>
          <w:bCs/>
        </w:rPr>
      </w:pPr>
      <w:r>
        <w:rPr>
          <w:bCs/>
        </w:rPr>
        <w:t>I</w:t>
      </w:r>
      <w:r w:rsidR="0070113A">
        <w:rPr>
          <w:bCs/>
        </w:rPr>
        <w:t xml:space="preserve">n </w:t>
      </w:r>
      <w:r>
        <w:rPr>
          <w:bCs/>
        </w:rPr>
        <w:t xml:space="preserve">these three </w:t>
      </w:r>
      <w:r w:rsidR="004D1EED">
        <w:rPr>
          <w:bCs/>
        </w:rPr>
        <w:t xml:space="preserve">communication </w:t>
      </w:r>
      <w:r>
        <w:rPr>
          <w:bCs/>
        </w:rPr>
        <w:t>settings, “Sleep from”</w:t>
      </w:r>
      <w:r w:rsidR="00CA3619">
        <w:rPr>
          <w:bCs/>
        </w:rPr>
        <w:t xml:space="preserve"> and</w:t>
      </w:r>
      <w:r>
        <w:rPr>
          <w:bCs/>
        </w:rPr>
        <w:t xml:space="preserve"> “To” </w:t>
      </w:r>
      <w:r w:rsidR="00A3345E">
        <w:rPr>
          <w:bCs/>
        </w:rPr>
        <w:t xml:space="preserve">are common </w:t>
      </w:r>
      <w:r w:rsidR="008D4204">
        <w:rPr>
          <w:bCs/>
        </w:rPr>
        <w:t>parameters</w:t>
      </w:r>
      <w:r w:rsidR="00A3345E">
        <w:rPr>
          <w:bCs/>
        </w:rPr>
        <w:t xml:space="preserve">, which </w:t>
      </w:r>
      <w:r>
        <w:rPr>
          <w:bCs/>
        </w:rPr>
        <w:t xml:space="preserve">are </w:t>
      </w:r>
      <w:r w:rsidR="001E0393">
        <w:rPr>
          <w:bCs/>
        </w:rPr>
        <w:t>used to set the sleeping time for the scanner</w:t>
      </w:r>
      <w:r w:rsidR="00765D6E">
        <w:rPr>
          <w:bCs/>
        </w:rPr>
        <w:t xml:space="preserve"> so that the scanner stops working at night and </w:t>
      </w:r>
      <w:r w:rsidR="00765D6E">
        <w:rPr>
          <w:bCs/>
        </w:rPr>
        <w:lastRenderedPageBreak/>
        <w:t>restart in the next morning</w:t>
      </w:r>
      <w:r w:rsidR="001E0393">
        <w:rPr>
          <w:bCs/>
        </w:rPr>
        <w:t xml:space="preserve">. They are </w:t>
      </w:r>
      <w:r>
        <w:rPr>
          <w:bCs/>
        </w:rPr>
        <w:t>common</w:t>
      </w:r>
      <w:r w:rsidR="007C2D67">
        <w:rPr>
          <w:bCs/>
        </w:rPr>
        <w:t xml:space="preserve"> for all the settings</w:t>
      </w:r>
      <w:r>
        <w:rPr>
          <w:bCs/>
        </w:rPr>
        <w:t xml:space="preserve">.  </w:t>
      </w:r>
      <w:r w:rsidR="00BC5F1E">
        <w:rPr>
          <w:bCs/>
        </w:rPr>
        <w:t>“</w:t>
      </w:r>
      <w:r w:rsidRPr="00BC5F1E">
        <w:rPr>
          <w:bCs/>
        </w:rPr>
        <w:t>Sleep from</w:t>
      </w:r>
      <w:r w:rsidR="00BC5F1E">
        <w:rPr>
          <w:b/>
          <w:bCs/>
        </w:rPr>
        <w:t>”</w:t>
      </w:r>
      <w:r>
        <w:rPr>
          <w:bCs/>
        </w:rPr>
        <w:t xml:space="preserve"> </w:t>
      </w:r>
      <w:r w:rsidR="00BC5F1E">
        <w:rPr>
          <w:bCs/>
        </w:rPr>
        <w:t>is</w:t>
      </w:r>
      <w:r>
        <w:rPr>
          <w:bCs/>
        </w:rPr>
        <w:t xml:space="preserve"> the time to quit scanning.</w:t>
      </w:r>
      <w:r w:rsidR="00BC5F1E">
        <w:rPr>
          <w:bCs/>
        </w:rPr>
        <w:t xml:space="preserve"> “</w:t>
      </w:r>
      <w:r w:rsidR="0009274D">
        <w:rPr>
          <w:bCs/>
        </w:rPr>
        <w:t xml:space="preserve">Sleep </w:t>
      </w:r>
      <w:r w:rsidRPr="00BC5F1E">
        <w:rPr>
          <w:bCs/>
        </w:rPr>
        <w:t>To</w:t>
      </w:r>
      <w:r w:rsidR="00BC5F1E">
        <w:rPr>
          <w:bCs/>
        </w:rPr>
        <w:t>” is</w:t>
      </w:r>
      <w:r>
        <w:rPr>
          <w:bCs/>
        </w:rPr>
        <w:t xml:space="preserve"> the time to restart the scanning.</w:t>
      </w:r>
    </w:p>
    <w:p w:rsidR="00F26C4D" w:rsidRDefault="00F26C4D" w:rsidP="00DC7B89">
      <w:pPr>
        <w:pStyle w:val="BodyText"/>
        <w:spacing w:line="280" w:lineRule="atLeast"/>
        <w:rPr>
          <w:ins w:id="1447" w:author="Santiago Arellano" w:date="2016-03-31T13:50:00Z"/>
          <w:bCs/>
        </w:rPr>
      </w:pPr>
    </w:p>
    <w:p w:rsidR="00F26C4D" w:rsidDel="00C220CC" w:rsidRDefault="00F26C4D" w:rsidP="00DC7B89">
      <w:pPr>
        <w:pStyle w:val="BodyText"/>
        <w:spacing w:line="280" w:lineRule="atLeast"/>
        <w:rPr>
          <w:del w:id="1448" w:author="Santiago Arellano" w:date="2016-03-31T14:13:00Z"/>
          <w:bCs/>
        </w:rPr>
      </w:pPr>
    </w:p>
    <w:p w:rsidR="0005477D" w:rsidDel="00C220CC" w:rsidRDefault="0005477D" w:rsidP="003D07D0">
      <w:pPr>
        <w:pStyle w:val="BodyText"/>
        <w:spacing w:line="280" w:lineRule="atLeast"/>
        <w:rPr>
          <w:del w:id="1449" w:author="Santiago Arellano" w:date="2016-03-31T14:13:00Z"/>
          <w:bCs/>
        </w:rPr>
      </w:pPr>
    </w:p>
    <w:p w:rsidR="003A0A6C" w:rsidRPr="00E174BA" w:rsidRDefault="003A0A6C" w:rsidP="003D07D0">
      <w:pPr>
        <w:pStyle w:val="BodyText"/>
        <w:spacing w:line="280" w:lineRule="atLeast"/>
        <w:rPr>
          <w:b/>
          <w:bCs/>
        </w:rPr>
      </w:pPr>
      <w:r w:rsidRPr="00E174BA">
        <w:rPr>
          <w:b/>
          <w:bCs/>
        </w:rPr>
        <w:t>(1) Serial Point-to-Point</w:t>
      </w:r>
    </w:p>
    <w:p w:rsidR="00E37043" w:rsidRDefault="00E37043" w:rsidP="003D07D0">
      <w:pPr>
        <w:pStyle w:val="BodyText"/>
        <w:spacing w:line="280" w:lineRule="atLeast"/>
        <w:rPr>
          <w:bCs/>
        </w:rPr>
      </w:pPr>
      <w:r>
        <w:rPr>
          <w:bCs/>
        </w:rPr>
        <w:t xml:space="preserve">The first setting is “Serial Point-to-Point”. This setting is used when there is only one scanner working and </w:t>
      </w:r>
      <w:r w:rsidR="00B47869">
        <w:rPr>
          <w:bCs/>
        </w:rPr>
        <w:t>the communication is</w:t>
      </w:r>
      <w:r>
        <w:rPr>
          <w:bCs/>
        </w:rPr>
        <w:t xml:space="preserve"> </w:t>
      </w:r>
      <w:r w:rsidR="006A7C80">
        <w:rPr>
          <w:bCs/>
        </w:rPr>
        <w:t>via</w:t>
      </w:r>
      <w:r>
        <w:rPr>
          <w:bCs/>
        </w:rPr>
        <w:t xml:space="preserve"> serial cable or a pair of radio modems.</w:t>
      </w:r>
    </w:p>
    <w:p w:rsidR="00266E4A" w:rsidRDefault="00292B4F" w:rsidP="00266E4A">
      <w:pPr>
        <w:pStyle w:val="BodyText"/>
        <w:keepNext/>
        <w:spacing w:line="280" w:lineRule="atLeast"/>
        <w:jc w:val="center"/>
      </w:pPr>
      <w:r>
        <w:rPr>
          <w:noProof/>
          <w:lang w:val="en-US"/>
        </w:rPr>
        <w:drawing>
          <wp:inline distT="0" distB="0" distL="0" distR="0" wp14:anchorId="19984B7E" wp14:editId="0294D753">
            <wp:extent cx="4785995" cy="3728720"/>
            <wp:effectExtent l="0" t="0" r="0" b="5080"/>
            <wp:docPr id="11" name="Picture 11" descr="Configuration_Serial_P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figuration_Serial_Pt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85995" cy="3728720"/>
                    </a:xfrm>
                    <a:prstGeom prst="rect">
                      <a:avLst/>
                    </a:prstGeom>
                    <a:noFill/>
                    <a:ln>
                      <a:noFill/>
                    </a:ln>
                  </pic:spPr>
                </pic:pic>
              </a:graphicData>
            </a:graphic>
          </wp:inline>
        </w:drawing>
      </w:r>
    </w:p>
    <w:p w:rsidR="00E73C6B" w:rsidRDefault="00266E4A" w:rsidP="00266E4A">
      <w:pPr>
        <w:pStyle w:val="Caption"/>
        <w:jc w:val="center"/>
      </w:pPr>
      <w:r>
        <w:t xml:space="preserve">Figure </w:t>
      </w:r>
      <w:r>
        <w:fldChar w:fldCharType="begin"/>
      </w:r>
      <w:r>
        <w:instrText xml:space="preserve"> SEQ Figure \* ARABIC </w:instrText>
      </w:r>
      <w:r>
        <w:fldChar w:fldCharType="separate"/>
      </w:r>
      <w:ins w:id="1450" w:author="Santiago Arellano" w:date="2016-03-31T17:01:00Z">
        <w:r w:rsidR="000D559E">
          <w:rPr>
            <w:noProof/>
          </w:rPr>
          <w:t>24</w:t>
        </w:r>
      </w:ins>
      <w:del w:id="1451" w:author="Santiago Arellano" w:date="2016-03-31T14:40:00Z">
        <w:r w:rsidR="00F05B6D" w:rsidDel="00E30787">
          <w:rPr>
            <w:noProof/>
          </w:rPr>
          <w:delText>22</w:delText>
        </w:r>
      </w:del>
      <w:r>
        <w:fldChar w:fldCharType="end"/>
      </w:r>
      <w:r>
        <w:t xml:space="preserve">. </w:t>
      </w:r>
      <w:r w:rsidRPr="00BF5735">
        <w:t>Communication Setting - Serial Point-to-Point</w:t>
      </w:r>
    </w:p>
    <w:p w:rsidR="00B47869" w:rsidRDefault="00B47869" w:rsidP="003D07D0">
      <w:pPr>
        <w:pStyle w:val="BodyText"/>
        <w:spacing w:line="280" w:lineRule="atLeast"/>
        <w:rPr>
          <w:bCs/>
        </w:rPr>
      </w:pPr>
    </w:p>
    <w:p w:rsidR="00642665" w:rsidRDefault="00642665" w:rsidP="00642665">
      <w:pPr>
        <w:pStyle w:val="BodyText"/>
        <w:spacing w:line="280" w:lineRule="atLeast"/>
        <w:rPr>
          <w:bCs/>
        </w:rPr>
      </w:pPr>
      <w:r w:rsidRPr="003C23BA">
        <w:rPr>
          <w:b/>
          <w:bCs/>
        </w:rPr>
        <w:t>COM-Port</w:t>
      </w:r>
      <w:r>
        <w:rPr>
          <w:bCs/>
        </w:rPr>
        <w:t xml:space="preserve"> – the COM port </w:t>
      </w:r>
      <w:r w:rsidR="00324C78">
        <w:rPr>
          <w:bCs/>
        </w:rPr>
        <w:t xml:space="preserve">on the computer </w:t>
      </w:r>
      <w:r>
        <w:rPr>
          <w:bCs/>
        </w:rPr>
        <w:t xml:space="preserve">that </w:t>
      </w:r>
      <w:r w:rsidR="00324C78">
        <w:rPr>
          <w:bCs/>
        </w:rPr>
        <w:t>connects the scanner by serial RS232 cable or by radio modem.</w:t>
      </w:r>
    </w:p>
    <w:p w:rsidR="006A65A4" w:rsidRDefault="006A65A4" w:rsidP="00642665">
      <w:pPr>
        <w:pStyle w:val="BodyText"/>
        <w:spacing w:line="280" w:lineRule="atLeast"/>
        <w:rPr>
          <w:b/>
          <w:bCs/>
        </w:rPr>
      </w:pPr>
    </w:p>
    <w:p w:rsidR="00642665" w:rsidRDefault="00642665" w:rsidP="00642665">
      <w:pPr>
        <w:pStyle w:val="BodyText"/>
        <w:spacing w:line="280" w:lineRule="atLeast"/>
        <w:rPr>
          <w:bCs/>
        </w:rPr>
      </w:pPr>
      <w:r w:rsidRPr="003C23BA">
        <w:rPr>
          <w:b/>
          <w:bCs/>
        </w:rPr>
        <w:t>Baudrate</w:t>
      </w:r>
      <w:r>
        <w:rPr>
          <w:bCs/>
        </w:rPr>
        <w:tab/>
        <w:t>– the baudrate for the communication between the computer and the scanner or two radio modems which connec</w:t>
      </w:r>
      <w:r w:rsidR="004248CB">
        <w:rPr>
          <w:bCs/>
        </w:rPr>
        <w:t>ts the computer and the scanner, in the default setup this is 115200 bps.</w:t>
      </w:r>
    </w:p>
    <w:p w:rsidR="006A65A4" w:rsidRDefault="006A65A4" w:rsidP="00642665">
      <w:pPr>
        <w:pStyle w:val="BodyText"/>
        <w:spacing w:line="280" w:lineRule="atLeast"/>
        <w:rPr>
          <w:b/>
          <w:bCs/>
        </w:rPr>
      </w:pPr>
    </w:p>
    <w:p w:rsidR="00642665" w:rsidRDefault="00642665" w:rsidP="00642665">
      <w:pPr>
        <w:pStyle w:val="BodyText"/>
        <w:spacing w:line="280" w:lineRule="atLeast"/>
        <w:rPr>
          <w:bCs/>
        </w:rPr>
      </w:pPr>
      <w:r w:rsidRPr="003C23BA">
        <w:rPr>
          <w:b/>
          <w:bCs/>
        </w:rPr>
        <w:t>Handshake</w:t>
      </w:r>
      <w:r>
        <w:rPr>
          <w:bCs/>
        </w:rPr>
        <w:t xml:space="preserve"> –</w:t>
      </w:r>
      <w:r w:rsidR="006A65A4">
        <w:rPr>
          <w:bCs/>
        </w:rPr>
        <w:t xml:space="preserve"> </w:t>
      </w:r>
      <w:r>
        <w:rPr>
          <w:bCs/>
        </w:rPr>
        <w:t xml:space="preserve">must be “Hardware” according to the present system. </w:t>
      </w:r>
    </w:p>
    <w:p w:rsidR="006A65A4" w:rsidRDefault="006A65A4" w:rsidP="00642665">
      <w:pPr>
        <w:pStyle w:val="BodyText"/>
        <w:spacing w:line="280" w:lineRule="atLeast"/>
        <w:rPr>
          <w:b/>
          <w:bCs/>
        </w:rPr>
      </w:pPr>
    </w:p>
    <w:p w:rsidR="00642665" w:rsidRDefault="00642665" w:rsidP="00642665">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rsidR="00642665" w:rsidRDefault="00642665" w:rsidP="00642665">
      <w:pPr>
        <w:pStyle w:val="BodyText"/>
        <w:spacing w:line="280" w:lineRule="atLeast"/>
        <w:ind w:left="360"/>
        <w:rPr>
          <w:bCs/>
        </w:rPr>
      </w:pPr>
    </w:p>
    <w:p w:rsidR="00642665" w:rsidRDefault="00642665" w:rsidP="00642665">
      <w:pPr>
        <w:pStyle w:val="BodyText"/>
        <w:spacing w:line="280" w:lineRule="atLeast"/>
        <w:rPr>
          <w:bCs/>
        </w:rPr>
      </w:pPr>
      <w:r w:rsidRPr="003C23BA">
        <w:rPr>
          <w:b/>
          <w:bCs/>
        </w:rPr>
        <w:t>Connection interval</w:t>
      </w:r>
      <w:r>
        <w:rPr>
          <w:bCs/>
        </w:rPr>
        <w:t xml:space="preserve"> –</w:t>
      </w:r>
      <w:r w:rsidR="006A65A4">
        <w:rPr>
          <w:bCs/>
        </w:rPr>
        <w:t xml:space="preserve"> </w:t>
      </w:r>
      <w:r>
        <w:rPr>
          <w:bCs/>
        </w:rPr>
        <w:t xml:space="preserve">the time between two </w:t>
      </w:r>
      <w:r w:rsidR="00D613AE">
        <w:rPr>
          <w:bCs/>
        </w:rPr>
        <w:t xml:space="preserve">attempts to download files from the instrument. </w:t>
      </w:r>
      <w:r>
        <w:rPr>
          <w:bCs/>
        </w:rPr>
        <w:t xml:space="preserve">Since one scan takes </w:t>
      </w:r>
      <w:r w:rsidR="004C7BA2">
        <w:rPr>
          <w:bCs/>
        </w:rPr>
        <w:t xml:space="preserve">5 </w:t>
      </w:r>
      <w:r>
        <w:rPr>
          <w:bCs/>
        </w:rPr>
        <w:t xml:space="preserve">minutes or more </w:t>
      </w:r>
      <w:r w:rsidR="00C40A0E">
        <w:rPr>
          <w:bCs/>
        </w:rPr>
        <w:t xml:space="preserve">(depending on the </w:t>
      </w:r>
      <w:r>
        <w:rPr>
          <w:bCs/>
        </w:rPr>
        <w:t>conditions</w:t>
      </w:r>
      <w:r w:rsidR="00C40A0E">
        <w:rPr>
          <w:bCs/>
        </w:rPr>
        <w:t>)</w:t>
      </w:r>
      <w:r w:rsidR="00E140BC">
        <w:rPr>
          <w:bCs/>
        </w:rPr>
        <w:t>, it is good to have a connection interval somewhere</w:t>
      </w:r>
      <w:r>
        <w:rPr>
          <w:bCs/>
        </w:rPr>
        <w:t xml:space="preserve"> from </w:t>
      </w:r>
      <w:smartTag w:uri="urn:schemas-microsoft-com:office:smarttags" w:element="time">
        <w:smartTagPr>
          <w:attr w:name="Minute" w:val="0"/>
          <w:attr w:name="Hour" w:val="2"/>
        </w:smartTagPr>
        <w:r>
          <w:rPr>
            <w:bCs/>
          </w:rPr>
          <w:t>2</w:t>
        </w:r>
      </w:smartTag>
      <w:r>
        <w:rPr>
          <w:bCs/>
        </w:rPr>
        <w:t xml:space="preserve"> to 10 minutes</w:t>
      </w:r>
      <w:r w:rsidR="0029505B">
        <w:rPr>
          <w:bCs/>
        </w:rPr>
        <w:t>.</w:t>
      </w:r>
    </w:p>
    <w:p w:rsidR="00642665" w:rsidRDefault="00642665" w:rsidP="0049784B">
      <w:pPr>
        <w:pStyle w:val="BodyText"/>
        <w:spacing w:line="280" w:lineRule="atLeast"/>
        <w:rPr>
          <w:bCs/>
        </w:rPr>
      </w:pPr>
    </w:p>
    <w:p w:rsidR="0096788E" w:rsidRPr="00E174BA" w:rsidRDefault="003A0A6C" w:rsidP="0096788E">
      <w:pPr>
        <w:rPr>
          <w:b/>
        </w:rPr>
      </w:pPr>
      <w:r w:rsidRPr="00E174BA">
        <w:rPr>
          <w:b/>
        </w:rPr>
        <w:t xml:space="preserve">(2) </w:t>
      </w:r>
      <w:r w:rsidR="00694D96">
        <w:rPr>
          <w:b/>
        </w:rPr>
        <w:t>FreeWave</w:t>
      </w:r>
      <w:r w:rsidRPr="00E174BA">
        <w:rPr>
          <w:b/>
        </w:rPr>
        <w:t xml:space="preserve"> – Serial Point-to-Multipoint</w:t>
      </w:r>
    </w:p>
    <w:p w:rsidR="007E4E82" w:rsidRDefault="008E125E" w:rsidP="0096788E">
      <w:pPr>
        <w:pStyle w:val="BodyText"/>
        <w:spacing w:line="280" w:lineRule="atLeast"/>
        <w:rPr>
          <w:bCs/>
        </w:rPr>
      </w:pPr>
      <w:r>
        <w:rPr>
          <w:bCs/>
        </w:rPr>
        <w:lastRenderedPageBreak/>
        <w:t>The second setting is “</w:t>
      </w:r>
      <w:r w:rsidR="00694D96">
        <w:rPr>
          <w:bCs/>
        </w:rPr>
        <w:t>FreeWave</w:t>
      </w:r>
      <w:r w:rsidR="00561B84">
        <w:rPr>
          <w:bCs/>
        </w:rPr>
        <w:t xml:space="preserve"> - </w:t>
      </w:r>
      <w:r w:rsidR="0096788E">
        <w:rPr>
          <w:bCs/>
        </w:rPr>
        <w:t>Serial Point-to-</w:t>
      </w:r>
      <w:r w:rsidR="00E26970">
        <w:rPr>
          <w:bCs/>
        </w:rPr>
        <w:t>Multip</w:t>
      </w:r>
      <w:r w:rsidR="0096788E">
        <w:rPr>
          <w:bCs/>
        </w:rPr>
        <w:t>oint”</w:t>
      </w:r>
      <w:r w:rsidR="005636CA" w:rsidRPr="005636CA">
        <w:rPr>
          <w:bCs/>
        </w:rPr>
        <w:t xml:space="preserve"> </w:t>
      </w:r>
      <w:r w:rsidR="005636CA">
        <w:rPr>
          <w:bCs/>
        </w:rPr>
        <w:t xml:space="preserve">(it is only applied for </w:t>
      </w:r>
      <w:r w:rsidR="00694D96">
        <w:rPr>
          <w:bCs/>
        </w:rPr>
        <w:t>FreeWave</w:t>
      </w:r>
      <w:r w:rsidR="005636CA">
        <w:rPr>
          <w:bCs/>
        </w:rPr>
        <w:t xml:space="preserve"> radio modems).</w:t>
      </w:r>
      <w:r w:rsidR="0096788E">
        <w:rPr>
          <w:bCs/>
        </w:rPr>
        <w:t xml:space="preserve"> This setting is used when there is </w:t>
      </w:r>
      <w:r w:rsidR="00B9542A">
        <w:rPr>
          <w:bCs/>
        </w:rPr>
        <w:t>more than one scanner working. T</w:t>
      </w:r>
      <w:r w:rsidR="0096788E">
        <w:rPr>
          <w:bCs/>
        </w:rPr>
        <w:t xml:space="preserve">he </w:t>
      </w:r>
      <w:r w:rsidR="0005220B">
        <w:rPr>
          <w:bCs/>
        </w:rPr>
        <w:t>computer at observatory</w:t>
      </w:r>
      <w:r w:rsidR="0096788E">
        <w:rPr>
          <w:bCs/>
        </w:rPr>
        <w:t xml:space="preserve"> </w:t>
      </w:r>
      <w:r w:rsidR="0005220B">
        <w:rPr>
          <w:bCs/>
        </w:rPr>
        <w:t>communicates with</w:t>
      </w:r>
      <w:r w:rsidR="0096788E">
        <w:rPr>
          <w:bCs/>
        </w:rPr>
        <w:t xml:space="preserve"> </w:t>
      </w:r>
      <w:r w:rsidR="00B9542A">
        <w:rPr>
          <w:bCs/>
        </w:rPr>
        <w:t xml:space="preserve">several </w:t>
      </w:r>
      <w:r w:rsidR="00694D96">
        <w:rPr>
          <w:bCs/>
        </w:rPr>
        <w:t>FreeWave</w:t>
      </w:r>
      <w:r w:rsidR="0096788E">
        <w:rPr>
          <w:bCs/>
        </w:rPr>
        <w:t xml:space="preserve"> radio modems</w:t>
      </w:r>
      <w:r w:rsidR="005636CA">
        <w:rPr>
          <w:bCs/>
        </w:rPr>
        <w:t xml:space="preserve">. </w:t>
      </w:r>
      <w:r w:rsidR="00F15BC1">
        <w:rPr>
          <w:bCs/>
        </w:rPr>
        <w:t xml:space="preserve">In this setting panel, </w:t>
      </w:r>
      <w:r w:rsidR="00187BD9">
        <w:rPr>
          <w:bCs/>
        </w:rPr>
        <w:t>COM-PORT, baudrate, timeout and</w:t>
      </w:r>
      <w:r w:rsidR="006F521C">
        <w:rPr>
          <w:bCs/>
        </w:rPr>
        <w:t xml:space="preserve"> connection interval </w:t>
      </w:r>
      <w:r w:rsidR="00CA2881">
        <w:rPr>
          <w:bCs/>
        </w:rPr>
        <w:t>have same meanings</w:t>
      </w:r>
      <w:r w:rsidR="006F521C">
        <w:rPr>
          <w:bCs/>
        </w:rPr>
        <w:t xml:space="preserve"> as the “Serial Point-to-Point” settings</w:t>
      </w:r>
      <w:r w:rsidR="007E4E82">
        <w:rPr>
          <w:bCs/>
        </w:rPr>
        <w:t>.</w:t>
      </w:r>
    </w:p>
    <w:p w:rsidR="0096788E" w:rsidRDefault="00F15BC1" w:rsidP="0096788E">
      <w:pPr>
        <w:pStyle w:val="BodyText"/>
        <w:spacing w:line="280" w:lineRule="atLeast"/>
        <w:rPr>
          <w:bCs/>
        </w:rPr>
      </w:pPr>
      <w:r>
        <w:rPr>
          <w:bCs/>
        </w:rPr>
        <w:t>RadioID / Callbook number</w:t>
      </w:r>
      <w:r w:rsidR="007E4E82">
        <w:rPr>
          <w:bCs/>
        </w:rPr>
        <w:t xml:space="preserve"> </w:t>
      </w:r>
      <w:r w:rsidR="00F36B59">
        <w:rPr>
          <w:bCs/>
        </w:rPr>
        <w:t>–</w:t>
      </w:r>
      <w:r w:rsidR="007E4E82">
        <w:rPr>
          <w:bCs/>
        </w:rPr>
        <w:t xml:space="preserve"> </w:t>
      </w:r>
      <w:r w:rsidR="00F36B59">
        <w:rPr>
          <w:bCs/>
        </w:rPr>
        <w:t>this parameter can be either the ID of the radio modem which connects with that scanner, or the number in the master radio modem’s callbook.</w:t>
      </w:r>
      <w:r w:rsidR="004F7F6B">
        <w:rPr>
          <w:bCs/>
        </w:rPr>
        <w:t xml:space="preserve"> It must refer to the configuration of the radio modem settings (more details in Appendix III</w:t>
      </w:r>
      <w:r w:rsidR="00247478">
        <w:rPr>
          <w:bCs/>
        </w:rPr>
        <w:t>)</w:t>
      </w:r>
      <w:r w:rsidR="004F7F6B">
        <w:rPr>
          <w:bCs/>
        </w:rPr>
        <w:t>.</w:t>
      </w:r>
      <w:r w:rsidR="003B0C4A">
        <w:rPr>
          <w:bCs/>
        </w:rPr>
        <w:t xml:space="preserve"> </w:t>
      </w:r>
    </w:p>
    <w:p w:rsidR="0096788E" w:rsidRPr="0096788E" w:rsidRDefault="0096788E" w:rsidP="0096788E"/>
    <w:p w:rsidR="00266E4A" w:rsidRDefault="00292B4F" w:rsidP="00266E4A">
      <w:pPr>
        <w:pStyle w:val="BodyText"/>
        <w:keepNext/>
        <w:spacing w:line="280" w:lineRule="atLeast"/>
        <w:jc w:val="center"/>
      </w:pPr>
      <w:r>
        <w:rPr>
          <w:bCs/>
          <w:noProof/>
          <w:lang w:val="en-US"/>
        </w:rPr>
        <w:drawing>
          <wp:inline distT="0" distB="0" distL="0" distR="0" wp14:anchorId="2315479F" wp14:editId="026968A6">
            <wp:extent cx="4785995" cy="3705225"/>
            <wp:effectExtent l="0" t="0" r="0" b="9525"/>
            <wp:docPr id="12" name="Picture 12" descr="Configuration_Freewave_P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figuration_Freewave_P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85995" cy="3705225"/>
                    </a:xfrm>
                    <a:prstGeom prst="rect">
                      <a:avLst/>
                    </a:prstGeom>
                    <a:noFill/>
                    <a:ln>
                      <a:noFill/>
                    </a:ln>
                  </pic:spPr>
                </pic:pic>
              </a:graphicData>
            </a:graphic>
          </wp:inline>
        </w:drawing>
      </w:r>
    </w:p>
    <w:p w:rsidR="00906BA9" w:rsidRDefault="00266E4A" w:rsidP="00266E4A">
      <w:pPr>
        <w:pStyle w:val="Caption"/>
        <w:jc w:val="center"/>
        <w:rPr>
          <w:bCs w:val="0"/>
        </w:rPr>
      </w:pPr>
      <w:r>
        <w:t xml:space="preserve">Figure </w:t>
      </w:r>
      <w:r>
        <w:fldChar w:fldCharType="begin"/>
      </w:r>
      <w:r>
        <w:instrText xml:space="preserve"> SEQ Figure \* ARABIC </w:instrText>
      </w:r>
      <w:r>
        <w:fldChar w:fldCharType="separate"/>
      </w:r>
      <w:ins w:id="1452" w:author="Santiago Arellano" w:date="2016-03-31T17:01:00Z">
        <w:r w:rsidR="000D559E">
          <w:rPr>
            <w:noProof/>
          </w:rPr>
          <w:t>25</w:t>
        </w:r>
      </w:ins>
      <w:del w:id="1453" w:author="Santiago Arellano" w:date="2016-03-31T14:40:00Z">
        <w:r w:rsidR="00F05B6D" w:rsidDel="00E30787">
          <w:rPr>
            <w:noProof/>
          </w:rPr>
          <w:delText>23</w:delText>
        </w:r>
      </w:del>
      <w:r>
        <w:fldChar w:fldCharType="end"/>
      </w:r>
      <w:r>
        <w:t xml:space="preserve">. </w:t>
      </w:r>
      <w:r w:rsidRPr="00823888">
        <w:t>Communication Configuration – Serial Point-to-Multipoint with FreeWave Radio Modem</w:t>
      </w:r>
    </w:p>
    <w:p w:rsidR="001776BD" w:rsidRDefault="001776BD" w:rsidP="0049784B">
      <w:pPr>
        <w:pStyle w:val="BodyText"/>
        <w:spacing w:line="280" w:lineRule="atLeast"/>
        <w:rPr>
          <w:bCs/>
        </w:rPr>
      </w:pPr>
    </w:p>
    <w:p w:rsidR="00E23BB4" w:rsidRPr="00664EC7" w:rsidRDefault="00E23BB4" w:rsidP="0049784B">
      <w:pPr>
        <w:pStyle w:val="BodyText"/>
        <w:spacing w:line="280" w:lineRule="atLeast"/>
        <w:rPr>
          <w:b/>
          <w:bCs/>
        </w:rPr>
      </w:pPr>
      <w:r w:rsidRPr="00664EC7">
        <w:rPr>
          <w:b/>
          <w:bCs/>
        </w:rPr>
        <w:t>(3) FTP</w:t>
      </w:r>
    </w:p>
    <w:p w:rsidR="00BF2263" w:rsidRDefault="00BF2263" w:rsidP="0049784B">
      <w:pPr>
        <w:pStyle w:val="BodyText"/>
        <w:spacing w:line="280" w:lineRule="atLeast"/>
        <w:rPr>
          <w:bCs/>
        </w:rPr>
      </w:pPr>
      <w:r>
        <w:rPr>
          <w:bCs/>
        </w:rPr>
        <w:t xml:space="preserve">This setting is used when the scanner </w:t>
      </w:r>
      <w:r w:rsidR="00DE4EF6">
        <w:rPr>
          <w:bCs/>
        </w:rPr>
        <w:t>works as an FTP server</w:t>
      </w:r>
      <w:r w:rsidR="003D5670">
        <w:rPr>
          <w:bCs/>
        </w:rPr>
        <w:t xml:space="preserve"> and when the communication is done through the Ethernet port of the instrument. </w:t>
      </w:r>
      <w:r w:rsidR="00380112" w:rsidRPr="00380112">
        <w:rPr>
          <w:b/>
          <w:bCs/>
        </w:rPr>
        <w:t>This is the usual operating mode used with the current version of the NOVAC instruments.</w:t>
      </w:r>
    </w:p>
    <w:p w:rsidR="003D5670" w:rsidRDefault="003D5670" w:rsidP="0049784B">
      <w:pPr>
        <w:pStyle w:val="BodyText"/>
        <w:spacing w:line="280" w:lineRule="atLeast"/>
        <w:rPr>
          <w:bCs/>
        </w:rPr>
      </w:pPr>
    </w:p>
    <w:p w:rsidR="00DE4EF6" w:rsidRDefault="00DE4EF6" w:rsidP="0049784B">
      <w:pPr>
        <w:pStyle w:val="BodyText"/>
        <w:spacing w:line="280" w:lineRule="atLeast"/>
        <w:rPr>
          <w:bCs/>
        </w:rPr>
      </w:pPr>
      <w:r w:rsidRPr="002C36C2">
        <w:rPr>
          <w:b/>
          <w:bCs/>
        </w:rPr>
        <w:t>IP-Address</w:t>
      </w:r>
      <w:r>
        <w:rPr>
          <w:bCs/>
        </w:rPr>
        <w:t xml:space="preserve"> – the IP address of the scanner.</w:t>
      </w:r>
    </w:p>
    <w:p w:rsidR="00380112" w:rsidRDefault="00380112" w:rsidP="0049784B">
      <w:pPr>
        <w:pStyle w:val="BodyText"/>
        <w:spacing w:line="280" w:lineRule="atLeast"/>
        <w:rPr>
          <w:bCs/>
        </w:rPr>
      </w:pPr>
    </w:p>
    <w:p w:rsidR="00DE4EF6" w:rsidRDefault="00DE4EF6" w:rsidP="0049784B">
      <w:pPr>
        <w:pStyle w:val="BodyText"/>
        <w:spacing w:line="280" w:lineRule="atLeast"/>
        <w:rPr>
          <w:bCs/>
        </w:rPr>
      </w:pPr>
      <w:r w:rsidRPr="002C36C2">
        <w:rPr>
          <w:b/>
          <w:bCs/>
        </w:rPr>
        <w:t>Username</w:t>
      </w:r>
      <w:r>
        <w:rPr>
          <w:bCs/>
        </w:rPr>
        <w:t xml:space="preserve"> –</w:t>
      </w:r>
      <w:r w:rsidR="00E11A02">
        <w:rPr>
          <w:bCs/>
        </w:rPr>
        <w:t xml:space="preserve"> the us</w:t>
      </w:r>
      <w:r w:rsidR="00E46F1A">
        <w:rPr>
          <w:bCs/>
        </w:rPr>
        <w:t xml:space="preserve">er name </w:t>
      </w:r>
      <w:r w:rsidR="00380112">
        <w:rPr>
          <w:bCs/>
        </w:rPr>
        <w:t xml:space="preserve">required </w:t>
      </w:r>
      <w:r w:rsidR="00E46F1A">
        <w:rPr>
          <w:bCs/>
        </w:rPr>
        <w:t xml:space="preserve">to login </w:t>
      </w:r>
      <w:r w:rsidR="00380112">
        <w:rPr>
          <w:bCs/>
        </w:rPr>
        <w:t xml:space="preserve">to </w:t>
      </w:r>
      <w:r w:rsidR="00E46F1A">
        <w:rPr>
          <w:bCs/>
        </w:rPr>
        <w:t>the FTP server inside the instrument</w:t>
      </w:r>
      <w:r w:rsidR="00380112">
        <w:rPr>
          <w:bCs/>
        </w:rPr>
        <w:t>. The default is “novac”</w:t>
      </w:r>
    </w:p>
    <w:p w:rsidR="00D06BAD" w:rsidRDefault="00DE4EF6" w:rsidP="0049784B">
      <w:pPr>
        <w:pStyle w:val="BodyText"/>
        <w:spacing w:line="280" w:lineRule="atLeast"/>
        <w:rPr>
          <w:bCs/>
        </w:rPr>
      </w:pPr>
      <w:r w:rsidRPr="002C36C2">
        <w:rPr>
          <w:b/>
          <w:bCs/>
        </w:rPr>
        <w:t>Password</w:t>
      </w:r>
      <w:r>
        <w:rPr>
          <w:bCs/>
        </w:rPr>
        <w:t xml:space="preserve"> </w:t>
      </w:r>
      <w:r w:rsidR="00E11A02">
        <w:rPr>
          <w:bCs/>
        </w:rPr>
        <w:t>–</w:t>
      </w:r>
      <w:r>
        <w:rPr>
          <w:bCs/>
        </w:rPr>
        <w:t xml:space="preserve"> </w:t>
      </w:r>
      <w:r w:rsidR="00E11A02">
        <w:rPr>
          <w:bCs/>
        </w:rPr>
        <w:t xml:space="preserve">the password </w:t>
      </w:r>
      <w:r w:rsidR="00380112">
        <w:rPr>
          <w:bCs/>
        </w:rPr>
        <w:t xml:space="preserve">required </w:t>
      </w:r>
      <w:r w:rsidR="00E11A02">
        <w:rPr>
          <w:bCs/>
        </w:rPr>
        <w:t xml:space="preserve">to login </w:t>
      </w:r>
      <w:r w:rsidR="00380112">
        <w:rPr>
          <w:bCs/>
        </w:rPr>
        <w:t xml:space="preserve">to </w:t>
      </w:r>
      <w:r w:rsidR="00E11A02">
        <w:rPr>
          <w:bCs/>
        </w:rPr>
        <w:t>the FTP server</w:t>
      </w:r>
      <w:r w:rsidR="00E46F1A">
        <w:rPr>
          <w:bCs/>
        </w:rPr>
        <w:t xml:space="preserve"> inside the instrument</w:t>
      </w:r>
      <w:r w:rsidR="00E11A02">
        <w:rPr>
          <w:bCs/>
        </w:rPr>
        <w:t>.</w:t>
      </w:r>
      <w:r w:rsidR="00380112">
        <w:rPr>
          <w:bCs/>
        </w:rPr>
        <w:t xml:space="preserve"> The default is “1225”</w:t>
      </w:r>
    </w:p>
    <w:p w:rsidR="00D06BAD" w:rsidRDefault="00D06BAD" w:rsidP="0049784B">
      <w:pPr>
        <w:pStyle w:val="BodyText"/>
        <w:spacing w:line="280" w:lineRule="atLeast"/>
        <w:rPr>
          <w:bCs/>
        </w:rPr>
      </w:pPr>
    </w:p>
    <w:p w:rsidR="00266E4A" w:rsidRDefault="00292B4F" w:rsidP="00266E4A">
      <w:pPr>
        <w:pStyle w:val="BodyText"/>
        <w:keepNext/>
        <w:spacing w:line="280" w:lineRule="atLeast"/>
        <w:jc w:val="center"/>
      </w:pPr>
      <w:r>
        <w:rPr>
          <w:noProof/>
          <w:lang w:val="en-US"/>
        </w:rPr>
        <w:lastRenderedPageBreak/>
        <w:drawing>
          <wp:inline distT="0" distB="0" distL="0" distR="0" wp14:anchorId="20E0502B" wp14:editId="58704D60">
            <wp:extent cx="4940300" cy="3645535"/>
            <wp:effectExtent l="0" t="0" r="0" b="0"/>
            <wp:docPr id="13" name="Picture 13" descr="Configuration_F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figuration_FT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40300" cy="3645535"/>
                    </a:xfrm>
                    <a:prstGeom prst="rect">
                      <a:avLst/>
                    </a:prstGeom>
                    <a:noFill/>
                    <a:ln>
                      <a:noFill/>
                    </a:ln>
                  </pic:spPr>
                </pic:pic>
              </a:graphicData>
            </a:graphic>
          </wp:inline>
        </w:drawing>
      </w:r>
    </w:p>
    <w:p w:rsidR="002B17EC" w:rsidRDefault="00266E4A" w:rsidP="00266E4A">
      <w:pPr>
        <w:pStyle w:val="Caption"/>
        <w:jc w:val="center"/>
      </w:pPr>
      <w:r>
        <w:t xml:space="preserve">Figure </w:t>
      </w:r>
      <w:r>
        <w:fldChar w:fldCharType="begin"/>
      </w:r>
      <w:r>
        <w:instrText xml:space="preserve"> SEQ Figure \* ARABIC </w:instrText>
      </w:r>
      <w:r>
        <w:fldChar w:fldCharType="separate"/>
      </w:r>
      <w:ins w:id="1454" w:author="Santiago Arellano" w:date="2016-03-31T17:01:00Z">
        <w:r w:rsidR="000D559E">
          <w:rPr>
            <w:noProof/>
          </w:rPr>
          <w:t>26</w:t>
        </w:r>
      </w:ins>
      <w:del w:id="1455" w:author="Santiago Arellano" w:date="2016-03-31T14:40:00Z">
        <w:r w:rsidR="00F05B6D" w:rsidDel="00E30787">
          <w:rPr>
            <w:noProof/>
          </w:rPr>
          <w:delText>24</w:delText>
        </w:r>
      </w:del>
      <w:r>
        <w:fldChar w:fldCharType="end"/>
      </w:r>
      <w:r>
        <w:t xml:space="preserve">. </w:t>
      </w:r>
      <w:r w:rsidRPr="003F43CE">
        <w:t>Communication Setting – FTP</w:t>
      </w:r>
    </w:p>
    <w:p w:rsidR="00380112" w:rsidRDefault="00380112" w:rsidP="00D06BAD"/>
    <w:p w:rsidR="000F3198" w:rsidRDefault="00380112" w:rsidP="00D06BAD">
      <w:r>
        <w:t xml:space="preserve">In the Moxa version of the NOVAC instrument, the Ethernet configuration of the embedded PC is performed by editing the ‘interfaces’ file in the network directory. See section </w:t>
      </w:r>
      <w:r>
        <w:fldChar w:fldCharType="begin"/>
      </w:r>
      <w:r>
        <w:instrText xml:space="preserve"> REF _Ref444259455 \h </w:instrText>
      </w:r>
      <w:r>
        <w:fldChar w:fldCharType="separate"/>
      </w:r>
      <w:r>
        <w:t>8.7 Remote PC</w:t>
      </w:r>
      <w:r>
        <w:fldChar w:fldCharType="end"/>
      </w:r>
      <w:r w:rsidR="00472DCA">
        <w:t>.</w:t>
      </w:r>
    </w:p>
    <w:p w:rsidR="000F3198" w:rsidRPr="000F3198" w:rsidRDefault="000F3198" w:rsidP="000F3198">
      <w:pPr>
        <w:pStyle w:val="BodyText"/>
        <w:spacing w:line="280" w:lineRule="atLeast"/>
        <w:rPr>
          <w:bCs/>
        </w:rPr>
      </w:pPr>
    </w:p>
    <w:p w:rsidR="00496F47" w:rsidDel="00C220CC" w:rsidRDefault="00496F47" w:rsidP="00B00EB9">
      <w:pPr>
        <w:pStyle w:val="BodyText"/>
        <w:spacing w:line="280" w:lineRule="atLeast"/>
        <w:ind w:left="360"/>
        <w:rPr>
          <w:del w:id="1456" w:author="Santiago Arellano" w:date="2016-03-31T14:13:00Z"/>
          <w:bCs/>
        </w:rPr>
      </w:pPr>
    </w:p>
    <w:p w:rsidR="00AE680E" w:rsidDel="00C220CC" w:rsidRDefault="00AE680E" w:rsidP="00B00EB9">
      <w:pPr>
        <w:pStyle w:val="BodyText"/>
        <w:spacing w:line="280" w:lineRule="atLeast"/>
        <w:ind w:left="360"/>
        <w:rPr>
          <w:del w:id="1457" w:author="Santiago Arellano" w:date="2016-03-31T14:13:00Z"/>
          <w:b/>
          <w:bCs/>
        </w:rPr>
      </w:pPr>
    </w:p>
    <w:p w:rsidR="00496F47" w:rsidRPr="000869ED" w:rsidRDefault="00C61DD9" w:rsidP="00C61DD9">
      <w:pPr>
        <w:pStyle w:val="Heading3"/>
        <w:rPr>
          <w:lang w:val="en-US"/>
        </w:rPr>
      </w:pPr>
      <w:bookmarkStart w:id="1458" w:name="_Toc164068227"/>
      <w:bookmarkStart w:id="1459" w:name="_Toc450222003"/>
      <w:r>
        <w:rPr>
          <w:lang w:val="en-US"/>
        </w:rPr>
        <w:t>4.</w:t>
      </w:r>
      <w:r w:rsidR="00E93715" w:rsidRPr="000869ED">
        <w:rPr>
          <w:lang w:val="en-US"/>
        </w:rPr>
        <w:t>1.</w:t>
      </w:r>
      <w:r w:rsidR="004D15AD">
        <w:rPr>
          <w:lang w:val="en-US"/>
        </w:rPr>
        <w:t>4</w:t>
      </w:r>
      <w:r w:rsidR="000064CA" w:rsidRPr="000869ED">
        <w:rPr>
          <w:lang w:val="en-US"/>
        </w:rPr>
        <w:t xml:space="preserve"> </w:t>
      </w:r>
      <w:r w:rsidR="00496F47" w:rsidRPr="000869ED">
        <w:rPr>
          <w:lang w:val="en-US"/>
        </w:rPr>
        <w:t>Remote Configuration</w:t>
      </w:r>
      <w:bookmarkEnd w:id="1458"/>
      <w:bookmarkEnd w:id="1459"/>
    </w:p>
    <w:p w:rsidR="00AE5482" w:rsidRDefault="00AE5482" w:rsidP="00B00EB9">
      <w:pPr>
        <w:pStyle w:val="BodyText"/>
        <w:spacing w:line="280" w:lineRule="atLeast"/>
        <w:ind w:left="360"/>
        <w:rPr>
          <w:b/>
          <w:bCs/>
        </w:rPr>
      </w:pPr>
    </w:p>
    <w:p w:rsidR="004622FF" w:rsidRDefault="00472DCA" w:rsidP="00472DCA">
      <w:pPr>
        <w:pStyle w:val="BodyText"/>
        <w:spacing w:line="280" w:lineRule="atLeast"/>
        <w:ind w:left="720"/>
        <w:rPr>
          <w:bCs/>
        </w:rPr>
      </w:pPr>
      <w:r>
        <w:rPr>
          <w:bCs/>
        </w:rPr>
        <w:t>This feature is currently disabled in the Moxa instrument version.</w:t>
      </w:r>
    </w:p>
    <w:p w:rsidR="00285A09" w:rsidRPr="00932D28" w:rsidRDefault="00285A09" w:rsidP="00A64F46">
      <w:pPr>
        <w:pStyle w:val="Heading4"/>
        <w:rPr>
          <w:lang w:val="en-US"/>
          <w:rPrChange w:id="1460" w:author="Santiago Arellano" w:date="2016-03-30T12:47:00Z">
            <w:rPr/>
          </w:rPrChange>
        </w:rPr>
      </w:pPr>
      <w:bookmarkStart w:id="1461" w:name="_Toc141088603"/>
      <w:bookmarkStart w:id="1462" w:name="_Toc141090437"/>
      <w:bookmarkStart w:id="1463" w:name="_Toc141090479"/>
      <w:bookmarkStart w:id="1464" w:name="_Toc141090915"/>
      <w:bookmarkStart w:id="1465" w:name="_Toc141091179"/>
    </w:p>
    <w:p w:rsidR="00CC0A16" w:rsidRPr="000869ED" w:rsidRDefault="00C61DD9" w:rsidP="00C61DD9">
      <w:pPr>
        <w:pStyle w:val="Heading3"/>
        <w:rPr>
          <w:lang w:val="en-US"/>
        </w:rPr>
      </w:pPr>
      <w:bookmarkStart w:id="1466" w:name="_Toc164068228"/>
      <w:bookmarkStart w:id="1467" w:name="_Toc450222004"/>
      <w:r>
        <w:rPr>
          <w:lang w:val="en-US"/>
        </w:rPr>
        <w:t>4.1.</w:t>
      </w:r>
      <w:r w:rsidR="00CC0A16">
        <w:rPr>
          <w:lang w:val="en-US"/>
        </w:rPr>
        <w:t>5</w:t>
      </w:r>
      <w:r w:rsidR="00CC0A16" w:rsidRPr="000869ED">
        <w:rPr>
          <w:lang w:val="en-US"/>
        </w:rPr>
        <w:t xml:space="preserve"> </w:t>
      </w:r>
      <w:r w:rsidR="00CC0A16">
        <w:rPr>
          <w:lang w:val="en-US"/>
        </w:rPr>
        <w:t>Wind</w:t>
      </w:r>
      <w:r w:rsidR="00CC0A16" w:rsidRPr="000869ED">
        <w:rPr>
          <w:lang w:val="en-US"/>
        </w:rPr>
        <w:t xml:space="preserve"> Configuration</w:t>
      </w:r>
      <w:bookmarkEnd w:id="1466"/>
      <w:bookmarkEnd w:id="1467"/>
    </w:p>
    <w:p w:rsidR="00CC0A16" w:rsidRDefault="00CC0A16" w:rsidP="00285A09">
      <w:pPr>
        <w:jc w:val="both"/>
      </w:pPr>
    </w:p>
    <w:p w:rsidR="00472DCA" w:rsidRPr="00370B4B" w:rsidRDefault="00472DCA" w:rsidP="00285A09">
      <w:pPr>
        <w:jc w:val="both"/>
        <w:rPr>
          <w:b/>
          <w:i/>
        </w:rPr>
      </w:pPr>
      <w:r w:rsidRPr="00370B4B">
        <w:rPr>
          <w:b/>
          <w:i/>
        </w:rPr>
        <w:t>Unfortunately, wind measurements are currently not available in the Moxa instrument version. However, we hope to re-establish this functionality in the near future. Once this is resolved, the below instructions will apply.</w:t>
      </w:r>
    </w:p>
    <w:p w:rsidR="00472DCA" w:rsidRPr="00370B4B" w:rsidRDefault="00472DCA" w:rsidP="00285A09">
      <w:pPr>
        <w:jc w:val="both"/>
        <w:rPr>
          <w:i/>
        </w:rPr>
      </w:pPr>
    </w:p>
    <w:p w:rsidR="00285A09" w:rsidRDefault="002C05BC" w:rsidP="00285A09">
      <w:pPr>
        <w:jc w:val="both"/>
      </w:pPr>
      <w:r>
        <w:t>In systems where the spectrometer has two or more channels configured, there will also be one ‘Wind’ page in the configuration dialog.</w:t>
      </w:r>
      <w:r w:rsidR="005D6EF0">
        <w:t xml:space="preserve"> </w:t>
      </w:r>
      <w:r w:rsidR="00385CF9">
        <w:t>If the system is such that the channels are configured to be able to make wind speed measurements, the program is able to automatically tell the NOVAC Scanning instrument to start these wind-measurements and to</w:t>
      </w:r>
      <w:r w:rsidR="00A777D3">
        <w:t xml:space="preserve"> evaluate the result from them.</w:t>
      </w:r>
    </w:p>
    <w:p w:rsidR="00A777D3" w:rsidRDefault="00A777D3" w:rsidP="00285A09">
      <w:pPr>
        <w:jc w:val="both"/>
      </w:pPr>
    </w:p>
    <w:p w:rsidR="00A777D3" w:rsidRDefault="00A777D3" w:rsidP="00285A09">
      <w:pPr>
        <w:jc w:val="both"/>
      </w:pPr>
      <w:r>
        <w:t>The check-box ‘Do wind speed measurements automatically’ enables or disables the use of automatic wind-speed measurements. This is by default turned off.</w:t>
      </w:r>
    </w:p>
    <w:p w:rsidR="00A777D3" w:rsidRDefault="00A777D3" w:rsidP="00285A09">
      <w:pPr>
        <w:jc w:val="both"/>
      </w:pPr>
    </w:p>
    <w:p w:rsidR="00A777D3" w:rsidRDefault="00AF6792" w:rsidP="00285A09">
      <w:pPr>
        <w:jc w:val="both"/>
      </w:pPr>
      <w:r>
        <w:t>In this page it is possible to set how often the automatic wind-speed measurements should be performed (by default every 60 minutes) and how long each measurement should be (by default 20 minutes).</w:t>
      </w:r>
    </w:p>
    <w:p w:rsidR="005258D0" w:rsidRDefault="00AF6792" w:rsidP="00285A09">
      <w:pPr>
        <w:jc w:val="both"/>
      </w:pPr>
      <w:r>
        <w:t xml:space="preserve">There are some conditions for when to perform the wind-speed measurement. No wind measurement can be performed by an instrument which does not see the plume from the volcano. </w:t>
      </w:r>
    </w:p>
    <w:p w:rsidR="00AF6792" w:rsidRDefault="005258D0" w:rsidP="00285A09">
      <w:pPr>
        <w:jc w:val="both"/>
      </w:pPr>
      <w:r>
        <w:t>In addition,</w:t>
      </w:r>
      <w:r w:rsidR="00EF0CF6">
        <w:t xml:space="preserve"> the plume must be close to the zenith-position of the instrument for the measurement to give any result. </w:t>
      </w:r>
      <w:r>
        <w:t>It is in this page possible to specify how many degrees from zenith the centre of the gas-plume is allowed to be for the system to perform automatic measurements of the wind-speed.</w:t>
      </w:r>
    </w:p>
    <w:p w:rsidR="005258D0" w:rsidRDefault="005258D0" w:rsidP="00285A09">
      <w:pPr>
        <w:jc w:val="both"/>
      </w:pPr>
      <w:r>
        <w:t>It is also required that the position of the plume is relatively stable, i.e. there cannot be large fluctuations in the wind-direction when perfo</w:t>
      </w:r>
      <w:r w:rsidR="00651C86">
        <w:t xml:space="preserve">rming wind speed measurements. An automatic wind-measurement is therefore only started if the position of the centre of the plume has not changed considerably during some period. </w:t>
      </w:r>
      <w:r w:rsidR="00C60398">
        <w:t xml:space="preserve">By </w:t>
      </w:r>
      <w:r w:rsidR="00A96C81">
        <w:t>default,</w:t>
      </w:r>
      <w:r w:rsidR="00C60398">
        <w:t xml:space="preserve"> this period is set to 3 scans.</w:t>
      </w:r>
    </w:p>
    <w:p w:rsidR="002C05BC" w:rsidRDefault="002C05BC" w:rsidP="00285A09">
      <w:pPr>
        <w:jc w:val="both"/>
      </w:pPr>
    </w:p>
    <w:p w:rsidR="005D6EF0" w:rsidRDefault="005D6EF0" w:rsidP="00285A09">
      <w:pPr>
        <w:jc w:val="both"/>
      </w:pPr>
    </w:p>
    <w:p w:rsidR="00582739" w:rsidRDefault="00292B4F" w:rsidP="00582739">
      <w:pPr>
        <w:keepNext/>
        <w:jc w:val="center"/>
      </w:pPr>
      <w:r>
        <w:rPr>
          <w:noProof/>
          <w:lang w:val="en-US"/>
        </w:rPr>
        <w:drawing>
          <wp:inline distT="0" distB="0" distL="0" distR="0" wp14:anchorId="67553EDA" wp14:editId="4C592F60">
            <wp:extent cx="5759450" cy="26955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9450" cy="2695575"/>
                    </a:xfrm>
                    <a:prstGeom prst="rect">
                      <a:avLst/>
                    </a:prstGeom>
                    <a:noFill/>
                    <a:ln>
                      <a:noFill/>
                    </a:ln>
                  </pic:spPr>
                </pic:pic>
              </a:graphicData>
            </a:graphic>
          </wp:inline>
        </w:drawing>
      </w:r>
    </w:p>
    <w:p w:rsidR="005D6EF0" w:rsidRDefault="00582739" w:rsidP="00582739">
      <w:pPr>
        <w:pStyle w:val="Caption"/>
        <w:jc w:val="center"/>
      </w:pPr>
      <w:r>
        <w:t xml:space="preserve">Figure </w:t>
      </w:r>
      <w:r>
        <w:fldChar w:fldCharType="begin"/>
      </w:r>
      <w:r>
        <w:instrText xml:space="preserve"> SEQ Figure \* ARABIC </w:instrText>
      </w:r>
      <w:r>
        <w:fldChar w:fldCharType="separate"/>
      </w:r>
      <w:ins w:id="1468" w:author="Santiago Arellano" w:date="2016-03-31T17:01:00Z">
        <w:r w:rsidR="000D559E">
          <w:rPr>
            <w:noProof/>
          </w:rPr>
          <w:t>27</w:t>
        </w:r>
      </w:ins>
      <w:del w:id="1469" w:author="Santiago Arellano" w:date="2016-03-31T14:40:00Z">
        <w:r w:rsidR="00F05B6D" w:rsidDel="00E30787">
          <w:rPr>
            <w:noProof/>
          </w:rPr>
          <w:delText>25</w:delText>
        </w:r>
      </w:del>
      <w:r>
        <w:fldChar w:fldCharType="end"/>
      </w:r>
      <w:r>
        <w:t>. The Configuration page for automatic wind-measurements</w:t>
      </w:r>
      <w:r w:rsidR="00B03D2F">
        <w:t xml:space="preserve"> in the configuration dialog</w:t>
      </w:r>
      <w:r>
        <w:t xml:space="preserve">. </w:t>
      </w:r>
      <w:r w:rsidR="00D919FA">
        <w:t>This is o</w:t>
      </w:r>
      <w:r>
        <w:t>nly available for systems with one spectrometer with two or more channels.</w:t>
      </w:r>
    </w:p>
    <w:p w:rsidR="009044E9" w:rsidRDefault="009044E9" w:rsidP="009044E9"/>
    <w:p w:rsidR="009044E9" w:rsidRPr="009D6FDD" w:rsidRDefault="00C61DD9" w:rsidP="00C61DD9">
      <w:pPr>
        <w:pStyle w:val="Heading3"/>
        <w:rPr>
          <w:lang w:val="en-US"/>
        </w:rPr>
      </w:pPr>
      <w:bookmarkStart w:id="1470" w:name="_Toc164068229"/>
      <w:bookmarkStart w:id="1471" w:name="_Toc450222005"/>
      <w:r>
        <w:rPr>
          <w:lang w:val="en-US"/>
        </w:rPr>
        <w:t>4.1.</w:t>
      </w:r>
      <w:r w:rsidR="009044E9" w:rsidRPr="009D6FDD">
        <w:rPr>
          <w:lang w:val="en-US"/>
        </w:rPr>
        <w:t xml:space="preserve">6 </w:t>
      </w:r>
      <w:r w:rsidR="00971B12" w:rsidRPr="009D6FDD">
        <w:rPr>
          <w:lang w:val="en-US"/>
        </w:rPr>
        <w:t>Configuration of the Dark – Current</w:t>
      </w:r>
      <w:bookmarkEnd w:id="1470"/>
      <w:bookmarkEnd w:id="1471"/>
    </w:p>
    <w:p w:rsidR="00971B12" w:rsidRPr="009D6FDD" w:rsidRDefault="00971B12" w:rsidP="00971B12">
      <w:pPr>
        <w:rPr>
          <w:lang w:val="en-US"/>
        </w:rPr>
      </w:pPr>
    </w:p>
    <w:p w:rsidR="00837FAC" w:rsidRPr="009D6FDD" w:rsidRDefault="00837FAC" w:rsidP="00971B12">
      <w:pPr>
        <w:rPr>
          <w:lang w:val="en-US"/>
        </w:rPr>
      </w:pPr>
      <w:r w:rsidRPr="009D6FDD">
        <w:rPr>
          <w:lang w:val="en-US"/>
        </w:rPr>
        <w:t xml:space="preserve">As an option for advanced users, the settings under ’Dark’ </w:t>
      </w:r>
      <w:r w:rsidR="00C76598" w:rsidRPr="009D6FDD">
        <w:rPr>
          <w:lang w:val="en-US"/>
        </w:rPr>
        <w:t xml:space="preserve">makes it possible to determine how the dark spectra should be retrieved. </w:t>
      </w:r>
      <w:r w:rsidR="004F0C28" w:rsidRPr="009D6FDD">
        <w:rPr>
          <w:lang w:val="en-US"/>
        </w:rPr>
        <w:t>The default setting is ’Always Use Measured Dark’ which means that the instrument measures the dark-current at a specified exposure-time in each scan</w:t>
      </w:r>
      <w:r w:rsidR="001F15E0" w:rsidRPr="009D6FDD">
        <w:rPr>
          <w:lang w:val="en-US"/>
        </w:rPr>
        <w:t xml:space="preserve"> and then uses that exposure-time for all spectra in the scan. </w:t>
      </w:r>
    </w:p>
    <w:p w:rsidR="003E6DEA" w:rsidRPr="009D6FDD" w:rsidRDefault="003E6DEA" w:rsidP="00971B12">
      <w:pPr>
        <w:rPr>
          <w:lang w:val="en-US"/>
        </w:rPr>
      </w:pPr>
    </w:p>
    <w:p w:rsidR="003E6DEA" w:rsidRPr="009D6FDD" w:rsidRDefault="003E6DEA" w:rsidP="00971B12">
      <w:pPr>
        <w:rPr>
          <w:lang w:val="en-US"/>
        </w:rPr>
      </w:pPr>
      <w:r w:rsidRPr="009D6FDD">
        <w:rPr>
          <w:b/>
          <w:lang w:val="en-US"/>
        </w:rPr>
        <w:t xml:space="preserve">The option should be ’Always Use Measured Dark’ unless you </w:t>
      </w:r>
      <w:r w:rsidRPr="009D6FDD">
        <w:rPr>
          <w:b/>
          <w:u w:val="single"/>
          <w:lang w:val="en-US"/>
        </w:rPr>
        <w:t>really</w:t>
      </w:r>
      <w:r w:rsidRPr="009D6FDD">
        <w:rPr>
          <w:b/>
          <w:lang w:val="en-US"/>
        </w:rPr>
        <w:t xml:space="preserve"> know what you are doing!</w:t>
      </w:r>
    </w:p>
    <w:p w:rsidR="003E6DEA" w:rsidRPr="009D6FDD" w:rsidRDefault="003E6DEA" w:rsidP="00971B12">
      <w:pPr>
        <w:rPr>
          <w:lang w:val="en-US"/>
        </w:rPr>
      </w:pPr>
    </w:p>
    <w:p w:rsidR="003E6DEA" w:rsidRPr="009D6FDD" w:rsidRDefault="000F022B" w:rsidP="00971B12">
      <w:pPr>
        <w:rPr>
          <w:lang w:val="en-US"/>
        </w:rPr>
      </w:pPr>
      <w:r w:rsidRPr="009D6FDD">
        <w:rPr>
          <w:lang w:val="en-US"/>
        </w:rPr>
        <w:t xml:space="preserve">For the advanced user, it is possible to let the NovacProgram model the dark-spectrum from a measured offset and dark-current spectra. </w:t>
      </w:r>
      <w:r w:rsidR="00475F27" w:rsidRPr="009D6FDD">
        <w:rPr>
          <w:lang w:val="en-US"/>
        </w:rPr>
        <w:t xml:space="preserve">These spectra can be measured at each scan or </w:t>
      </w:r>
      <w:r w:rsidR="00475F27" w:rsidRPr="009D6FDD">
        <w:rPr>
          <w:lang w:val="en-US"/>
        </w:rPr>
        <w:lastRenderedPageBreak/>
        <w:t xml:space="preserve">provided by the user. </w:t>
      </w:r>
      <w:r w:rsidR="00EE2AA9" w:rsidRPr="009D6FDD">
        <w:rPr>
          <w:lang w:val="en-US"/>
        </w:rPr>
        <w:t xml:space="preserve">The settings under the ’Dark’-tab makes it possible to provide the dark-current measurement and/or a offset-measurement to use. </w:t>
      </w:r>
    </w:p>
    <w:p w:rsidR="00EE2AA9" w:rsidRPr="009D6FDD" w:rsidRDefault="00EE2AA9" w:rsidP="00971B12">
      <w:pPr>
        <w:rPr>
          <w:lang w:val="en-US"/>
        </w:rPr>
      </w:pPr>
    </w:p>
    <w:p w:rsidR="00EE2AA9" w:rsidRPr="009D6FDD" w:rsidRDefault="002E5E96" w:rsidP="00971B12">
      <w:pPr>
        <w:rPr>
          <w:lang w:val="en-US"/>
        </w:rPr>
      </w:pPr>
      <w:r w:rsidRPr="009D6FDD">
        <w:rPr>
          <w:lang w:val="en-US"/>
        </w:rPr>
        <w:t xml:space="preserve">If the offset spectrum shall be taken from the measured scans, there must be a spectrum in </w:t>
      </w:r>
      <w:r w:rsidR="0090525C" w:rsidRPr="009D6FDD">
        <w:rPr>
          <w:lang w:val="en-US"/>
        </w:rPr>
        <w:t>each</w:t>
      </w:r>
      <w:r w:rsidRPr="009D6FDD">
        <w:rPr>
          <w:lang w:val="en-US"/>
        </w:rPr>
        <w:t xml:space="preserve"> scan with the name ’offset’</w:t>
      </w:r>
      <w:r w:rsidR="0090525C" w:rsidRPr="009D6FDD">
        <w:rPr>
          <w:lang w:val="en-US"/>
        </w:rPr>
        <w:t xml:space="preserve">. If no such measured spectrum exists, it will not be possible to model the dark-spectrum correctly. </w:t>
      </w:r>
    </w:p>
    <w:p w:rsidR="002E5E96" w:rsidRPr="009D6FDD" w:rsidRDefault="002E5E96" w:rsidP="00971B12">
      <w:pPr>
        <w:rPr>
          <w:lang w:val="en-US"/>
        </w:rPr>
      </w:pPr>
    </w:p>
    <w:p w:rsidR="002E5E96" w:rsidRPr="009D6FDD" w:rsidRDefault="0090525C" w:rsidP="00971B12">
      <w:pPr>
        <w:rPr>
          <w:lang w:val="en-US"/>
        </w:rPr>
      </w:pPr>
      <w:r w:rsidRPr="009D6FDD">
        <w:rPr>
          <w:lang w:val="en-US"/>
        </w:rPr>
        <w:t>Likewise, if the dark-current spectrum shall be taken from the measured scans, there must be a spectrum in each scan</w:t>
      </w:r>
      <w:r w:rsidR="00464CA5" w:rsidRPr="009D6FDD">
        <w:rPr>
          <w:lang w:val="en-US"/>
        </w:rPr>
        <w:t xml:space="preserve"> with the name ’dark_cur’. If no such measured spectrum exists, it will not be possible to model the dark-spectrum correctly.</w:t>
      </w:r>
    </w:p>
    <w:p w:rsidR="004F0C28" w:rsidRPr="009D6FDD" w:rsidRDefault="004F0C28" w:rsidP="00971B12">
      <w:pPr>
        <w:rPr>
          <w:lang w:val="en-US"/>
        </w:rPr>
      </w:pPr>
    </w:p>
    <w:p w:rsidR="00924D5F" w:rsidRDefault="00292B4F" w:rsidP="00924D5F">
      <w:pPr>
        <w:keepNext/>
        <w:jc w:val="center"/>
      </w:pPr>
      <w:r>
        <w:rPr>
          <w:noProof/>
          <w:lang w:val="en-US"/>
        </w:rPr>
        <w:drawing>
          <wp:inline distT="0" distB="0" distL="0" distR="0" wp14:anchorId="147B4B39" wp14:editId="590178E9">
            <wp:extent cx="4678680" cy="2743200"/>
            <wp:effectExtent l="0" t="0" r="7620" b="0"/>
            <wp:docPr id="17" name="Picture 17" descr="Configuration_D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figuration_Dark"/>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8680" cy="2743200"/>
                    </a:xfrm>
                    <a:prstGeom prst="rect">
                      <a:avLst/>
                    </a:prstGeom>
                    <a:noFill/>
                    <a:ln>
                      <a:noFill/>
                    </a:ln>
                  </pic:spPr>
                </pic:pic>
              </a:graphicData>
            </a:graphic>
          </wp:inline>
        </w:drawing>
      </w:r>
    </w:p>
    <w:p w:rsidR="00837FAC" w:rsidRDefault="00924D5F" w:rsidP="00924D5F">
      <w:pPr>
        <w:pStyle w:val="Caption"/>
        <w:jc w:val="center"/>
        <w:rPr>
          <w:ins w:id="1472" w:author="Santiago Arellano" w:date="2016-03-31T13:53:00Z"/>
        </w:rPr>
      </w:pPr>
      <w:r>
        <w:t xml:space="preserve">Figure </w:t>
      </w:r>
      <w:r>
        <w:fldChar w:fldCharType="begin"/>
      </w:r>
      <w:r>
        <w:instrText xml:space="preserve"> SEQ Figure \* ARABIC </w:instrText>
      </w:r>
      <w:r>
        <w:fldChar w:fldCharType="separate"/>
      </w:r>
      <w:ins w:id="1473" w:author="Santiago Arellano" w:date="2016-03-31T17:01:00Z">
        <w:r w:rsidR="000D559E">
          <w:rPr>
            <w:noProof/>
          </w:rPr>
          <w:t>28</w:t>
        </w:r>
      </w:ins>
      <w:del w:id="1474" w:author="Santiago Arellano" w:date="2016-03-31T14:40:00Z">
        <w:r w:rsidR="00F05B6D" w:rsidDel="00E30787">
          <w:rPr>
            <w:noProof/>
          </w:rPr>
          <w:delText>26</w:delText>
        </w:r>
      </w:del>
      <w:r>
        <w:fldChar w:fldCharType="end"/>
      </w:r>
      <w:r>
        <w:t>.The configura</w:t>
      </w:r>
      <w:r w:rsidR="00776AAB">
        <w:t>tion of how to collect the dark spectrum.</w:t>
      </w:r>
    </w:p>
    <w:p w:rsidR="00F26C4D" w:rsidRPr="00F26C4D" w:rsidRDefault="00F26C4D">
      <w:pPr>
        <w:rPr>
          <w:rPrChange w:id="1475" w:author="Santiago Arellano" w:date="2016-03-31T13:53:00Z">
            <w:rPr>
              <w:lang w:val="en-US"/>
            </w:rPr>
          </w:rPrChange>
        </w:rPr>
        <w:pPrChange w:id="1476" w:author="Santiago Arellano" w:date="2016-03-31T13:53:00Z">
          <w:pPr>
            <w:pStyle w:val="Caption"/>
            <w:jc w:val="center"/>
          </w:pPr>
        </w:pPrChange>
      </w:pPr>
    </w:p>
    <w:p w:rsidR="00D615FD" w:rsidRDefault="00C61DD9" w:rsidP="00C61DD9">
      <w:pPr>
        <w:pStyle w:val="Heading2"/>
      </w:pPr>
      <w:bookmarkStart w:id="1477" w:name="_Toc164068230"/>
      <w:bookmarkStart w:id="1478" w:name="_Toc450222006"/>
      <w:r>
        <w:t>4</w:t>
      </w:r>
      <w:r w:rsidR="00C13C5A" w:rsidRPr="00C13C5A">
        <w:t xml:space="preserve">.2 </w:t>
      </w:r>
      <w:r w:rsidR="00D615FD" w:rsidRPr="00C13C5A">
        <w:t>Global Settings</w:t>
      </w:r>
      <w:bookmarkEnd w:id="1461"/>
      <w:bookmarkEnd w:id="1462"/>
      <w:bookmarkEnd w:id="1463"/>
      <w:bookmarkEnd w:id="1464"/>
      <w:bookmarkEnd w:id="1465"/>
      <w:bookmarkEnd w:id="1477"/>
      <w:bookmarkEnd w:id="1478"/>
    </w:p>
    <w:p w:rsidR="00277D65" w:rsidRDefault="00277D65" w:rsidP="00277D65">
      <w:r>
        <w:t>The ‘Global Settings’ tab contains settings for the properties of the program which are not connecte</w:t>
      </w:r>
      <w:r w:rsidR="00A242B2">
        <w:t>d to any individual instrument.</w:t>
      </w:r>
    </w:p>
    <w:p w:rsidR="00277D65" w:rsidRPr="00277D65" w:rsidRDefault="00277D65" w:rsidP="00277D65"/>
    <w:p w:rsidR="00277D65" w:rsidRDefault="00292B4F" w:rsidP="00277D65">
      <w:pPr>
        <w:pStyle w:val="BodyText"/>
        <w:keepNext/>
        <w:spacing w:line="280" w:lineRule="atLeast"/>
        <w:jc w:val="center"/>
      </w:pPr>
      <w:r>
        <w:rPr>
          <w:noProof/>
          <w:lang w:val="en-US"/>
        </w:rPr>
        <w:lastRenderedPageBreak/>
        <w:drawing>
          <wp:inline distT="0" distB="0" distL="0" distR="0" wp14:anchorId="28886D1F" wp14:editId="14CEF603">
            <wp:extent cx="5759450" cy="4025900"/>
            <wp:effectExtent l="0" t="0" r="0" b="0"/>
            <wp:docPr id="18" name="Picture 18" descr="Configuration_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nfiguration_Globa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4025900"/>
                    </a:xfrm>
                    <a:prstGeom prst="rect">
                      <a:avLst/>
                    </a:prstGeom>
                    <a:noFill/>
                    <a:ln>
                      <a:noFill/>
                    </a:ln>
                  </pic:spPr>
                </pic:pic>
              </a:graphicData>
            </a:graphic>
          </wp:inline>
        </w:drawing>
      </w:r>
    </w:p>
    <w:p w:rsidR="00D615FD" w:rsidRDefault="00277D65" w:rsidP="00277D65">
      <w:pPr>
        <w:pStyle w:val="Caption"/>
        <w:jc w:val="center"/>
      </w:pPr>
      <w:bookmarkStart w:id="1479" w:name="_Ref150916882"/>
      <w:r>
        <w:t xml:space="preserve">Figure </w:t>
      </w:r>
      <w:r>
        <w:fldChar w:fldCharType="begin"/>
      </w:r>
      <w:r>
        <w:instrText xml:space="preserve"> SEQ Figure \* ARABIC </w:instrText>
      </w:r>
      <w:r>
        <w:fldChar w:fldCharType="separate"/>
      </w:r>
      <w:ins w:id="1480" w:author="Santiago Arellano" w:date="2016-03-31T17:01:00Z">
        <w:r w:rsidR="000D559E">
          <w:rPr>
            <w:noProof/>
          </w:rPr>
          <w:t>29</w:t>
        </w:r>
      </w:ins>
      <w:del w:id="1481" w:author="Santiago Arellano" w:date="2016-03-31T14:40:00Z">
        <w:r w:rsidR="00F05B6D" w:rsidDel="00E30787">
          <w:rPr>
            <w:noProof/>
          </w:rPr>
          <w:delText>27</w:delText>
        </w:r>
      </w:del>
      <w:r>
        <w:fldChar w:fldCharType="end"/>
      </w:r>
      <w:bookmarkEnd w:id="1479"/>
      <w:r>
        <w:t>. The Global Settings page in the configuration dialog.</w:t>
      </w:r>
    </w:p>
    <w:p w:rsidR="00277D65" w:rsidRDefault="00277D65" w:rsidP="00B00EB9">
      <w:pPr>
        <w:pStyle w:val="BodyText"/>
        <w:spacing w:line="280" w:lineRule="atLeast"/>
        <w:ind w:left="360"/>
        <w:rPr>
          <w:b/>
          <w:bCs/>
        </w:rPr>
      </w:pPr>
    </w:p>
    <w:p w:rsidR="00F62604" w:rsidRDefault="00F62604" w:rsidP="00F62604">
      <w:pPr>
        <w:pStyle w:val="BodyText"/>
        <w:spacing w:line="280" w:lineRule="atLeast"/>
        <w:rPr>
          <w:b/>
          <w:bCs/>
        </w:rPr>
      </w:pPr>
      <w:r>
        <w:rPr>
          <w:b/>
          <w:bCs/>
        </w:rPr>
        <w:t>OutputDirectory:</w:t>
      </w:r>
    </w:p>
    <w:p w:rsidR="00580E60" w:rsidRDefault="00704ABB" w:rsidP="0068488B">
      <w:pPr>
        <w:pStyle w:val="BodyText"/>
        <w:spacing w:line="280" w:lineRule="atLeast"/>
        <w:rPr>
          <w:bCs/>
        </w:rPr>
      </w:pPr>
      <w:r w:rsidRPr="00704ABB">
        <w:rPr>
          <w:bCs/>
        </w:rPr>
        <w:t>In</w:t>
      </w:r>
      <w:r>
        <w:rPr>
          <w:bCs/>
        </w:rPr>
        <w:t xml:space="preserve"> configuration dialog, the “Global Setting” tab is to </w:t>
      </w:r>
      <w:r w:rsidR="001874CD">
        <w:rPr>
          <w:bCs/>
        </w:rPr>
        <w:t xml:space="preserve">set the output directory for all the results that the program gets. </w:t>
      </w:r>
      <w:r w:rsidR="006C044F">
        <w:rPr>
          <w:bCs/>
        </w:rPr>
        <w:t>All data that the system collects will be saved in this directory, and all temporary files generated will be put here. It is necessary that the user running the program has write-access to the specified directory.</w:t>
      </w:r>
    </w:p>
    <w:p w:rsidR="006C044F" w:rsidRDefault="006C044F" w:rsidP="0068488B">
      <w:pPr>
        <w:pStyle w:val="BodyText"/>
        <w:spacing w:line="280" w:lineRule="atLeast"/>
        <w:rPr>
          <w:bCs/>
        </w:rPr>
      </w:pPr>
    </w:p>
    <w:p w:rsidR="008B7A24" w:rsidRPr="00F62604" w:rsidRDefault="008B7A24" w:rsidP="008B7A24">
      <w:pPr>
        <w:pStyle w:val="BodyText"/>
        <w:spacing w:line="280" w:lineRule="atLeast"/>
        <w:rPr>
          <w:b/>
          <w:bCs/>
        </w:rPr>
      </w:pPr>
      <w:r>
        <w:rPr>
          <w:b/>
          <w:bCs/>
        </w:rPr>
        <w:t>Wind Field File</w:t>
      </w:r>
    </w:p>
    <w:p w:rsidR="008B7A24" w:rsidRDefault="00A3503C" w:rsidP="0068488B">
      <w:pPr>
        <w:pStyle w:val="BodyText"/>
        <w:spacing w:line="280" w:lineRule="atLeast"/>
        <w:rPr>
          <w:bCs/>
        </w:rPr>
      </w:pPr>
      <w:r>
        <w:rPr>
          <w:bCs/>
        </w:rPr>
        <w:t xml:space="preserve">The NovacProgram can </w:t>
      </w:r>
      <w:r w:rsidR="00A10C14">
        <w:rPr>
          <w:bCs/>
        </w:rPr>
        <w:t xml:space="preserve">read in a wind-field from a file in a specific format. The wind-field file contains the wind field at specific times of day and for scans collected during the day(s) specified in the file, the flux will be calculated using a wind-field interpolated between the specified times. </w:t>
      </w:r>
      <w:r w:rsidR="00CD0AD6">
        <w:rPr>
          <w:bCs/>
        </w:rPr>
        <w:t xml:space="preserve">This file can be located either on the local computer or on the NOVAC FTP-server and can be reloaded at any given interval. </w:t>
      </w:r>
      <w:r w:rsidR="00A970C7">
        <w:rPr>
          <w:bCs/>
        </w:rPr>
        <w:t>The location of the file and the number of minutes between each re- reading of this file should be specified in the ‘Wind Field File’ group.</w:t>
      </w:r>
      <w:r w:rsidR="00EE4BA2">
        <w:rPr>
          <w:bCs/>
        </w:rPr>
        <w:t xml:space="preserve"> For the format of these wind-field files, see the </w:t>
      </w:r>
      <w:r w:rsidR="00EE4BA2" w:rsidRPr="006836AC">
        <w:t xml:space="preserve">section </w:t>
      </w:r>
      <w:ins w:id="1482" w:author="Santiago Arellano" w:date="2016-03-31T14:15:00Z">
        <w:r w:rsidR="00C220CC">
          <w:t>‘</w:t>
        </w:r>
      </w:ins>
      <w:del w:id="1483" w:author="Santiago Arellano" w:date="2016-03-31T14:14:00Z">
        <w:r w:rsidR="006836AC" w:rsidRPr="006836AC" w:rsidDel="00C220CC">
          <w:rPr>
            <w:i/>
          </w:rPr>
          <w:fldChar w:fldCharType="begin"/>
        </w:r>
        <w:r w:rsidR="006836AC" w:rsidRPr="006836AC" w:rsidDel="00C220CC">
          <w:rPr>
            <w:i/>
          </w:rPr>
          <w:delInstrText xml:space="preserve"> REF _Ref214271246 \h  \* MERGEFORMAT </w:delInstrText>
        </w:r>
        <w:r w:rsidR="006836AC" w:rsidRPr="006836AC" w:rsidDel="00C220CC">
          <w:rPr>
            <w:i/>
          </w:rPr>
        </w:r>
        <w:r w:rsidR="006836AC" w:rsidRPr="006836AC" w:rsidDel="00C220CC">
          <w:rPr>
            <w:i/>
          </w:rPr>
          <w:fldChar w:fldCharType="separate"/>
        </w:r>
        <w:r w:rsidR="00292B4F" w:rsidRPr="00292B4F" w:rsidDel="00C220CC">
          <w:rPr>
            <w:i/>
          </w:rPr>
          <w:delText>8 Files</w:delText>
        </w:r>
        <w:r w:rsidR="006836AC" w:rsidRPr="006836AC" w:rsidDel="00C220CC">
          <w:rPr>
            <w:i/>
          </w:rPr>
          <w:fldChar w:fldCharType="end"/>
        </w:r>
        <w:r w:rsidR="006836AC" w:rsidRPr="006836AC" w:rsidDel="00C220CC">
          <w:delText xml:space="preserve"> </w:delText>
        </w:r>
      </w:del>
      <w:ins w:id="1484" w:author="Santiago Arellano" w:date="2016-03-31T14:15:00Z">
        <w:r w:rsidR="00C220CC">
          <w:fldChar w:fldCharType="begin"/>
        </w:r>
        <w:r w:rsidR="00C220CC">
          <w:instrText xml:space="preserve"> REF _Ref447197045 \h </w:instrText>
        </w:r>
      </w:ins>
      <w:r w:rsidR="00C220CC">
        <w:fldChar w:fldCharType="separate"/>
      </w:r>
      <w:ins w:id="1485" w:author="Santiago Arellano" w:date="2016-03-31T14:15:00Z">
        <w:r w:rsidR="00C220CC">
          <w:t>5.4.6 Wind field file</w:t>
        </w:r>
        <w:r w:rsidR="00C220CC">
          <w:fldChar w:fldCharType="end"/>
        </w:r>
        <w:r w:rsidR="00C220CC">
          <w:t xml:space="preserve">’ </w:t>
        </w:r>
      </w:ins>
      <w:r w:rsidR="00EE4BA2">
        <w:rPr>
          <w:bCs/>
        </w:rPr>
        <w:t>below.</w:t>
      </w:r>
    </w:p>
    <w:p w:rsidR="008B7A24" w:rsidRDefault="008B7A24" w:rsidP="0068488B">
      <w:pPr>
        <w:pStyle w:val="BodyText"/>
        <w:spacing w:line="280" w:lineRule="atLeast"/>
        <w:rPr>
          <w:bCs/>
        </w:rPr>
      </w:pPr>
    </w:p>
    <w:p w:rsidR="00F62604" w:rsidRPr="00F62604" w:rsidRDefault="00F62604" w:rsidP="0068488B">
      <w:pPr>
        <w:pStyle w:val="BodyText"/>
        <w:spacing w:line="280" w:lineRule="atLeast"/>
        <w:rPr>
          <w:b/>
          <w:bCs/>
        </w:rPr>
      </w:pPr>
      <w:r w:rsidRPr="00F62604">
        <w:rPr>
          <w:b/>
          <w:bCs/>
        </w:rPr>
        <w:t>Start Up</w:t>
      </w:r>
    </w:p>
    <w:p w:rsidR="00580E60" w:rsidRDefault="00F94A9F" w:rsidP="0068488B">
      <w:pPr>
        <w:pStyle w:val="BodyText"/>
        <w:spacing w:line="280" w:lineRule="atLeast"/>
        <w:rPr>
          <w:bCs/>
        </w:rPr>
      </w:pPr>
      <w:r>
        <w:rPr>
          <w:bCs/>
        </w:rPr>
        <w:t xml:space="preserve">The program’s </w:t>
      </w:r>
      <w:r w:rsidR="009556A4">
        <w:rPr>
          <w:bCs/>
        </w:rPr>
        <w:t>start-up</w:t>
      </w:r>
      <w:r>
        <w:rPr>
          <w:bCs/>
        </w:rPr>
        <w:t>-mode can also be specified here in the ‘Start up’ group. If ‘Manual’ is selected the user has to press the start button in the toolbar on the main-page to start the measurements. If ‘Automatic’ is selected, the program will automatically start the measurements when started.</w:t>
      </w:r>
    </w:p>
    <w:p w:rsidR="00E00919" w:rsidRDefault="00E00919" w:rsidP="0068488B">
      <w:pPr>
        <w:pStyle w:val="BodyText"/>
        <w:spacing w:line="280" w:lineRule="atLeast"/>
        <w:rPr>
          <w:bCs/>
        </w:rPr>
      </w:pPr>
    </w:p>
    <w:p w:rsidR="00F62604" w:rsidRPr="00F62604" w:rsidRDefault="00F62604" w:rsidP="0068488B">
      <w:pPr>
        <w:pStyle w:val="BodyText"/>
        <w:spacing w:line="280" w:lineRule="atLeast"/>
        <w:rPr>
          <w:b/>
          <w:bCs/>
        </w:rPr>
      </w:pPr>
      <w:r w:rsidRPr="00F62604">
        <w:rPr>
          <w:b/>
          <w:bCs/>
        </w:rPr>
        <w:t>FTP Upload Server</w:t>
      </w:r>
    </w:p>
    <w:p w:rsidR="00B05418" w:rsidRDefault="00E00919" w:rsidP="0068488B">
      <w:pPr>
        <w:pStyle w:val="BodyText"/>
        <w:spacing w:line="280" w:lineRule="atLeast"/>
        <w:rPr>
          <w:bCs/>
        </w:rPr>
      </w:pPr>
      <w:r>
        <w:rPr>
          <w:bCs/>
        </w:rPr>
        <w:lastRenderedPageBreak/>
        <w:t xml:space="preserve">In the ‘FTP Upload Server’ group the user can specify an FTP-server to which to upload the spectral and evaluated data in real-time. </w:t>
      </w:r>
      <w:r w:rsidR="00BB38CF">
        <w:rPr>
          <w:bCs/>
        </w:rPr>
        <w:t>An ftp-server address has to be specified together with a username and password to log in to this server.</w:t>
      </w:r>
      <w:r w:rsidR="00B05418">
        <w:rPr>
          <w:bCs/>
        </w:rPr>
        <w:t xml:space="preserve"> </w:t>
      </w:r>
      <w:r w:rsidR="00472DCA">
        <w:rPr>
          <w:bCs/>
        </w:rPr>
        <w:t>This is typically used to upload the data to the NOVAC database in Gothenburg.</w:t>
      </w:r>
    </w:p>
    <w:p w:rsidR="00981BBE" w:rsidRDefault="00981BBE" w:rsidP="00DC6FBE">
      <w:pPr>
        <w:pStyle w:val="BodyText"/>
        <w:spacing w:line="280" w:lineRule="atLeast"/>
        <w:rPr>
          <w:b/>
          <w:bCs/>
        </w:rPr>
      </w:pPr>
    </w:p>
    <w:p w:rsidR="00DC6FBE" w:rsidRPr="00F62604" w:rsidRDefault="00DC6FBE" w:rsidP="00DC6FBE">
      <w:pPr>
        <w:pStyle w:val="BodyText"/>
        <w:spacing w:line="280" w:lineRule="atLeast"/>
        <w:rPr>
          <w:b/>
          <w:bCs/>
        </w:rPr>
      </w:pPr>
      <w:r w:rsidRPr="00F62604">
        <w:rPr>
          <w:b/>
          <w:bCs/>
        </w:rPr>
        <w:t>FTP Upload Server</w:t>
      </w:r>
      <w:r>
        <w:rPr>
          <w:b/>
          <w:bCs/>
        </w:rPr>
        <w:t xml:space="preserve"> - Advanced</w:t>
      </w:r>
    </w:p>
    <w:p w:rsidR="00E00919" w:rsidRDefault="007358DA" w:rsidP="0068488B">
      <w:pPr>
        <w:pStyle w:val="BodyText"/>
        <w:spacing w:line="280" w:lineRule="atLeast"/>
        <w:rPr>
          <w:bCs/>
        </w:rPr>
      </w:pPr>
      <w:r>
        <w:rPr>
          <w:bCs/>
        </w:rPr>
        <w:t>I</w:t>
      </w:r>
      <w:r w:rsidR="00B05418">
        <w:rPr>
          <w:bCs/>
        </w:rPr>
        <w:t xml:space="preserve">f the </w:t>
      </w:r>
      <w:r w:rsidR="002D11CF">
        <w:rPr>
          <w:bCs/>
        </w:rPr>
        <w:t xml:space="preserve">local internet connection is slow or shared with some other </w:t>
      </w:r>
      <w:r w:rsidR="00D249B3">
        <w:rPr>
          <w:bCs/>
        </w:rPr>
        <w:t>instruments,</w:t>
      </w:r>
      <w:r w:rsidR="002D11CF">
        <w:rPr>
          <w:bCs/>
        </w:rPr>
        <w:t xml:space="preserve"> it is possible to </w:t>
      </w:r>
      <w:r w:rsidR="00D25928">
        <w:rPr>
          <w:bCs/>
        </w:rPr>
        <w:t>restrict the time when the program can upload data. By pressing the ‘</w:t>
      </w:r>
      <w:r w:rsidR="00D249B3">
        <w:rPr>
          <w:bCs/>
        </w:rPr>
        <w:t>Advanced’</w:t>
      </w:r>
      <w:r w:rsidR="00D25928">
        <w:rPr>
          <w:bCs/>
        </w:rPr>
        <w:t xml:space="preserve"> button </w:t>
      </w:r>
      <w:r w:rsidR="00981BBE">
        <w:rPr>
          <w:bCs/>
        </w:rPr>
        <w:t xml:space="preserve">it is possible to define a time – interval during which the NovacProgram will try to upload data. </w:t>
      </w:r>
      <w:r w:rsidR="004E67F2" w:rsidRPr="004E67F2">
        <w:rPr>
          <w:b/>
          <w:bCs/>
        </w:rPr>
        <w:t>Note</w:t>
      </w:r>
      <w:r w:rsidR="004E67F2">
        <w:rPr>
          <w:bCs/>
        </w:rPr>
        <w:t xml:space="preserve"> these times are taken from the local time of the computer that the NovacProgram is running on.</w:t>
      </w:r>
    </w:p>
    <w:p w:rsidR="00B31A3D" w:rsidRDefault="00B31A3D" w:rsidP="0068488B">
      <w:pPr>
        <w:pStyle w:val="BodyText"/>
        <w:spacing w:line="280" w:lineRule="atLeast"/>
        <w:rPr>
          <w:bCs/>
        </w:rPr>
      </w:pPr>
    </w:p>
    <w:p w:rsidR="00B31A3D" w:rsidRDefault="00292B4F" w:rsidP="00B31A3D">
      <w:pPr>
        <w:pStyle w:val="BodyText"/>
        <w:keepNext/>
        <w:spacing w:line="280" w:lineRule="atLeast"/>
        <w:jc w:val="center"/>
      </w:pPr>
      <w:r>
        <w:rPr>
          <w:bCs/>
          <w:noProof/>
          <w:lang w:val="en-US"/>
        </w:rPr>
        <w:drawing>
          <wp:inline distT="0" distB="0" distL="0" distR="0" wp14:anchorId="62C089F5" wp14:editId="0F79770A">
            <wp:extent cx="3634105" cy="1638935"/>
            <wp:effectExtent l="0" t="0" r="4445" b="0"/>
            <wp:docPr id="19" name="Picture 19" descr="Configuration_Global_AdvancedF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figuration_Global_AdvancedFT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34105" cy="1638935"/>
                    </a:xfrm>
                    <a:prstGeom prst="rect">
                      <a:avLst/>
                    </a:prstGeom>
                    <a:noFill/>
                    <a:ln>
                      <a:noFill/>
                    </a:ln>
                  </pic:spPr>
                </pic:pic>
              </a:graphicData>
            </a:graphic>
          </wp:inline>
        </w:drawing>
      </w:r>
    </w:p>
    <w:p w:rsidR="00B31A3D" w:rsidRPr="00B05418" w:rsidRDefault="00B31A3D" w:rsidP="00B31A3D">
      <w:pPr>
        <w:pStyle w:val="Caption"/>
        <w:jc w:val="center"/>
        <w:rPr>
          <w:bCs w:val="0"/>
        </w:rPr>
      </w:pPr>
      <w:r>
        <w:t xml:space="preserve">Figure </w:t>
      </w:r>
      <w:r>
        <w:fldChar w:fldCharType="begin"/>
      </w:r>
      <w:r>
        <w:instrText xml:space="preserve"> SEQ Figure \* ARABIC </w:instrText>
      </w:r>
      <w:r>
        <w:fldChar w:fldCharType="separate"/>
      </w:r>
      <w:ins w:id="1486" w:author="Santiago Arellano" w:date="2016-03-31T17:01:00Z">
        <w:r w:rsidR="000D559E">
          <w:rPr>
            <w:noProof/>
          </w:rPr>
          <w:t>30</w:t>
        </w:r>
      </w:ins>
      <w:del w:id="1487" w:author="Santiago Arellano" w:date="2016-03-31T14:40:00Z">
        <w:r w:rsidR="00F05B6D" w:rsidDel="00E30787">
          <w:rPr>
            <w:noProof/>
          </w:rPr>
          <w:delText>28</w:delText>
        </w:r>
      </w:del>
      <w:r>
        <w:fldChar w:fldCharType="end"/>
      </w:r>
      <w:r>
        <w:t xml:space="preserve">. The advanced FTP Upload </w:t>
      </w:r>
      <w:r w:rsidR="0038304B">
        <w:t>settings make</w:t>
      </w:r>
      <w:r>
        <w:t xml:space="preserve"> it possible to restrict the time of day during which the NovacProgram will use the internet connection.</w:t>
      </w:r>
    </w:p>
    <w:p w:rsidR="00BB38CF" w:rsidRDefault="00BB38CF" w:rsidP="0068488B">
      <w:pPr>
        <w:pStyle w:val="BodyText"/>
        <w:spacing w:line="280" w:lineRule="atLeast"/>
        <w:rPr>
          <w:bCs/>
        </w:rPr>
      </w:pPr>
    </w:p>
    <w:p w:rsidR="00F94A9F" w:rsidRPr="00F62604" w:rsidRDefault="00F62604" w:rsidP="0068488B">
      <w:pPr>
        <w:pStyle w:val="BodyText"/>
        <w:spacing w:line="280" w:lineRule="atLeast"/>
        <w:rPr>
          <w:b/>
          <w:bCs/>
        </w:rPr>
      </w:pPr>
      <w:r w:rsidRPr="00F62604">
        <w:rPr>
          <w:b/>
          <w:bCs/>
        </w:rPr>
        <w:t>Publishing Results:</w:t>
      </w:r>
    </w:p>
    <w:p w:rsidR="0040024E" w:rsidRDefault="0040024E" w:rsidP="0068488B">
      <w:pPr>
        <w:pStyle w:val="BodyText"/>
        <w:spacing w:line="280" w:lineRule="atLeast"/>
        <w:rPr>
          <w:bCs/>
        </w:rPr>
      </w:pPr>
      <w:r>
        <w:rPr>
          <w:bCs/>
        </w:rPr>
        <w:t>The NovacProgram can be made to save an image with the contents of the column plot (</w:t>
      </w:r>
      <w:r>
        <w:rPr>
          <w:bCs/>
        </w:rPr>
        <w:fldChar w:fldCharType="begin"/>
      </w:r>
      <w:r>
        <w:rPr>
          <w:bCs/>
        </w:rPr>
        <w:instrText xml:space="preserve"> REF _Ref164066005 \h </w:instrText>
      </w:r>
      <w:r>
        <w:rPr>
          <w:bCs/>
        </w:rPr>
      </w:r>
      <w:r>
        <w:rPr>
          <w:bCs/>
        </w:rPr>
        <w:fldChar w:fldCharType="separate"/>
      </w:r>
      <w:ins w:id="1488" w:author="Santiago Arellano" w:date="2016-03-31T13:55:00Z">
        <w:r w:rsidR="00F26C4D">
          <w:t xml:space="preserve">Figure </w:t>
        </w:r>
        <w:r w:rsidR="00F26C4D">
          <w:rPr>
            <w:noProof/>
          </w:rPr>
          <w:t>31</w:t>
        </w:r>
      </w:ins>
      <w:del w:id="1489" w:author="Santiago Arellano" w:date="2016-03-31T13:55:00Z">
        <w:r w:rsidR="00292B4F" w:rsidDel="00F26C4D">
          <w:delText xml:space="preserve">Figure </w:delText>
        </w:r>
        <w:r w:rsidR="00292B4F" w:rsidDel="00F26C4D">
          <w:rPr>
            <w:noProof/>
          </w:rPr>
          <w:delText>12</w:delText>
        </w:r>
      </w:del>
      <w:r>
        <w:rPr>
          <w:bCs/>
        </w:rPr>
        <w:fldChar w:fldCharType="end"/>
      </w:r>
      <w:r>
        <w:rPr>
          <w:bCs/>
        </w:rPr>
        <w:t>) and the flux plot (</w:t>
      </w:r>
      <w:r>
        <w:rPr>
          <w:bCs/>
        </w:rPr>
        <w:fldChar w:fldCharType="begin"/>
      </w:r>
      <w:r>
        <w:rPr>
          <w:bCs/>
        </w:rPr>
        <w:instrText xml:space="preserve"> REF _Ref164066008 \h </w:instrText>
      </w:r>
      <w:r>
        <w:rPr>
          <w:bCs/>
        </w:rPr>
      </w:r>
      <w:r>
        <w:rPr>
          <w:bCs/>
        </w:rPr>
        <w:fldChar w:fldCharType="separate"/>
      </w:r>
      <w:ins w:id="1490" w:author="Santiago Arellano" w:date="2016-03-31T13:55:00Z">
        <w:r w:rsidR="00F26C4D">
          <w:t xml:space="preserve">Figure </w:t>
        </w:r>
        <w:r w:rsidR="00F26C4D">
          <w:rPr>
            <w:noProof/>
          </w:rPr>
          <w:t>32</w:t>
        </w:r>
      </w:ins>
      <w:del w:id="1491" w:author="Santiago Arellano" w:date="2016-03-31T13:55:00Z">
        <w:r w:rsidR="00292B4F" w:rsidDel="00F26C4D">
          <w:delText xml:space="preserve">Figure </w:delText>
        </w:r>
        <w:r w:rsidR="00292B4F" w:rsidDel="00F26C4D">
          <w:rPr>
            <w:noProof/>
          </w:rPr>
          <w:delText>13</w:delText>
        </w:r>
      </w:del>
      <w:r>
        <w:rPr>
          <w:bCs/>
        </w:rPr>
        <w:fldChar w:fldCharType="end"/>
      </w:r>
      <w:r>
        <w:rPr>
          <w:bCs/>
        </w:rPr>
        <w:t>)</w:t>
      </w:r>
      <w:r w:rsidR="00FF1932">
        <w:rPr>
          <w:bCs/>
        </w:rPr>
        <w:t xml:space="preserve"> in the main window</w:t>
      </w:r>
      <w:r w:rsidR="00051D35">
        <w:rPr>
          <w:bCs/>
        </w:rPr>
        <w:t xml:space="preserve"> each time a scan is received from one connected instrument. </w:t>
      </w:r>
      <w:r w:rsidR="00F960EC">
        <w:rPr>
          <w:bCs/>
        </w:rPr>
        <w:t>In the ‘Publishing Results’ group</w:t>
      </w:r>
      <w:r w:rsidR="006F5E74">
        <w:rPr>
          <w:bCs/>
        </w:rPr>
        <w:t xml:space="preserve"> </w:t>
      </w:r>
      <w:r w:rsidR="00F960EC">
        <w:rPr>
          <w:bCs/>
        </w:rPr>
        <w:t>the settings for these savings can be specified</w:t>
      </w:r>
      <w:r w:rsidR="006F5E74">
        <w:rPr>
          <w:bCs/>
        </w:rPr>
        <w:t xml:space="preserve">. The available file-formats for the saved images is Portable Network Graphics (.png), Windows Bitmap (.bmp), JPEG (.jpg) or GIF (.gif). </w:t>
      </w:r>
      <w:r w:rsidR="00C22AB9">
        <w:rPr>
          <w:bCs/>
        </w:rPr>
        <w:t xml:space="preserve">The images will be saved in the directory specified under ‘Local Directory’ which has to be on the local computer. </w:t>
      </w:r>
      <w:r w:rsidR="00D90E21">
        <w:rPr>
          <w:bCs/>
        </w:rPr>
        <w:t xml:space="preserve">Each image-file will have a file-name which corresponds to the file-name of the saved .pak-files in the output-directory and they will be stored under a sub-folder containing the current date. </w:t>
      </w:r>
    </w:p>
    <w:p w:rsidR="00F62604" w:rsidRDefault="00F62604" w:rsidP="0068488B">
      <w:pPr>
        <w:pStyle w:val="BodyText"/>
        <w:spacing w:line="280" w:lineRule="atLeast"/>
        <w:rPr>
          <w:bCs/>
        </w:rPr>
      </w:pPr>
    </w:p>
    <w:p w:rsidR="00C00E3F" w:rsidDel="00C220CC" w:rsidRDefault="00C00E3F" w:rsidP="0068488B">
      <w:pPr>
        <w:pStyle w:val="BodyText"/>
        <w:spacing w:line="280" w:lineRule="atLeast"/>
        <w:rPr>
          <w:del w:id="1492" w:author="Santiago Arellano" w:date="2016-03-31T14:13:00Z"/>
          <w:b/>
          <w:bCs/>
        </w:rPr>
      </w:pPr>
    </w:p>
    <w:p w:rsidR="00D432B3" w:rsidRDefault="00D432B3" w:rsidP="0068488B">
      <w:pPr>
        <w:pStyle w:val="BodyText"/>
        <w:spacing w:line="280" w:lineRule="atLeast"/>
        <w:rPr>
          <w:b/>
          <w:bCs/>
        </w:rPr>
      </w:pPr>
      <w:r w:rsidRPr="00D432B3">
        <w:rPr>
          <w:b/>
          <w:bCs/>
        </w:rPr>
        <w:t>Shell:</w:t>
      </w:r>
    </w:p>
    <w:p w:rsidR="00D432B3" w:rsidRDefault="00D432B3" w:rsidP="0068488B">
      <w:pPr>
        <w:pStyle w:val="BodyText"/>
        <w:spacing w:line="280" w:lineRule="atLeast"/>
        <w:rPr>
          <w:bCs/>
        </w:rPr>
      </w:pPr>
      <w:r w:rsidRPr="00D432B3">
        <w:rPr>
          <w:bCs/>
        </w:rPr>
        <w:t xml:space="preserve">For </w:t>
      </w:r>
      <w:r>
        <w:rPr>
          <w:bCs/>
        </w:rPr>
        <w:t>reasons of automatization, the NovacProgram can be made to call an external software or script for each time a scan has been downloaded from one connected instrument.</w:t>
      </w:r>
    </w:p>
    <w:p w:rsidR="00D432B3" w:rsidRDefault="00D432B3" w:rsidP="0068488B">
      <w:pPr>
        <w:pStyle w:val="BodyText"/>
        <w:spacing w:line="280" w:lineRule="atLeast"/>
        <w:rPr>
          <w:bCs/>
        </w:rPr>
      </w:pPr>
    </w:p>
    <w:p w:rsidR="00D432B3" w:rsidRDefault="00D432B3" w:rsidP="0068488B">
      <w:pPr>
        <w:pStyle w:val="BodyText"/>
        <w:spacing w:line="280" w:lineRule="atLeast"/>
        <w:rPr>
          <w:bCs/>
        </w:rPr>
      </w:pPr>
      <w:r>
        <w:rPr>
          <w:bCs/>
        </w:rPr>
        <w:t>It is possible to specify two scripts/external softwares:</w:t>
      </w:r>
    </w:p>
    <w:p w:rsidR="00D432B3" w:rsidRDefault="00D432B3" w:rsidP="00D432B3">
      <w:pPr>
        <w:pStyle w:val="BodyText"/>
        <w:numPr>
          <w:ilvl w:val="0"/>
          <w:numId w:val="24"/>
        </w:numPr>
        <w:spacing w:line="280" w:lineRule="atLeast"/>
        <w:rPr>
          <w:bCs/>
        </w:rPr>
      </w:pPr>
      <w:r>
        <w:rPr>
          <w:bCs/>
        </w:rPr>
        <w:t xml:space="preserve">One script which will be called when one scan has been downloaded and evaluated. </w:t>
      </w:r>
      <w:r w:rsidR="00656404">
        <w:rPr>
          <w:bCs/>
        </w:rPr>
        <w:t>The script will be called with two parameters, the first is the full filename and path of the .pak-file which has been stored in the output-directory, the second is the full filename and path of the .txt-file containing the evaluation results of the scan.</w:t>
      </w:r>
    </w:p>
    <w:p w:rsidR="00D432B3" w:rsidRDefault="00656404" w:rsidP="0068488B">
      <w:pPr>
        <w:pStyle w:val="BodyText"/>
        <w:numPr>
          <w:ilvl w:val="0"/>
          <w:numId w:val="24"/>
        </w:numPr>
        <w:spacing w:line="280" w:lineRule="atLeast"/>
        <w:rPr>
          <w:bCs/>
        </w:rPr>
      </w:pPr>
      <w:r>
        <w:rPr>
          <w:bCs/>
        </w:rPr>
        <w:t>One script which will be called when one image-file has been generated. The script will be called with one parameter; the file name and full path of the image file. If the check-box ‘Publish Result’ is not checked or an illegal path is supplied under ‘Local Directory’ then this script will never be called.</w:t>
      </w:r>
    </w:p>
    <w:p w:rsidR="008A702B" w:rsidRDefault="00C61DD9" w:rsidP="00C61DD9">
      <w:pPr>
        <w:pStyle w:val="Heading2"/>
      </w:pPr>
      <w:bookmarkStart w:id="1493" w:name="_Toc164068231"/>
      <w:bookmarkStart w:id="1494" w:name="_Toc450222007"/>
      <w:r>
        <w:lastRenderedPageBreak/>
        <w:t>4.</w:t>
      </w:r>
      <w:r w:rsidR="008A702B">
        <w:t>3</w:t>
      </w:r>
      <w:r w:rsidR="008A702B" w:rsidRPr="00C13C5A">
        <w:t xml:space="preserve"> </w:t>
      </w:r>
      <w:r w:rsidR="008A702B">
        <w:t xml:space="preserve">Saving the </w:t>
      </w:r>
      <w:r w:rsidR="008A702B" w:rsidRPr="00C13C5A">
        <w:t>Settings</w:t>
      </w:r>
      <w:bookmarkEnd w:id="1493"/>
      <w:bookmarkEnd w:id="1494"/>
    </w:p>
    <w:p w:rsidR="00C40991" w:rsidRDefault="008A702B" w:rsidP="008A702B">
      <w:pPr>
        <w:jc w:val="both"/>
      </w:pPr>
      <w:r>
        <w:t xml:space="preserve">When pressing the ‘Save’ button in the bottom part of the configuration dialog, the dialog is closed and the </w:t>
      </w:r>
      <w:r w:rsidR="00B3671C">
        <w:t xml:space="preserve">settings are saved to the file ‘configuration.xml’ in the same directory as the </w:t>
      </w:r>
      <w:r w:rsidR="00F81C66">
        <w:t>NovacP</w:t>
      </w:r>
      <w:r w:rsidR="00B3671C">
        <w:t xml:space="preserve">rogram. </w:t>
      </w:r>
    </w:p>
    <w:p w:rsidR="00C40991" w:rsidRDefault="00C40991" w:rsidP="008A702B">
      <w:pPr>
        <w:jc w:val="both"/>
      </w:pPr>
    </w:p>
    <w:p w:rsidR="008A702B" w:rsidRDefault="005F6100" w:rsidP="008A702B">
      <w:pPr>
        <w:jc w:val="both"/>
        <w:rPr>
          <w:ins w:id="1495" w:author="Santiago Arellano" w:date="2016-03-31T13:57:00Z"/>
        </w:rPr>
      </w:pPr>
      <w:r w:rsidRPr="005F6100">
        <w:rPr>
          <w:b/>
        </w:rPr>
        <w:t>Note</w:t>
      </w:r>
      <w:r>
        <w:t>: t</w:t>
      </w:r>
      <w:r w:rsidR="00C40991">
        <w:t>he changed settings will not take effect</w:t>
      </w:r>
      <w:r w:rsidR="00AB11BE">
        <w:t xml:space="preserve"> until the program is restarted!</w:t>
      </w:r>
    </w:p>
    <w:p w:rsidR="00F26C4D" w:rsidRDefault="00F26C4D" w:rsidP="008A702B">
      <w:pPr>
        <w:jc w:val="both"/>
        <w:rPr>
          <w:ins w:id="1496" w:author="Santiago Arellano" w:date="2016-03-31T13:57:00Z"/>
        </w:rPr>
      </w:pPr>
    </w:p>
    <w:p w:rsidR="00F26C4D" w:rsidRPr="008A702B" w:rsidDel="00091DA9" w:rsidRDefault="00F26C4D" w:rsidP="008A702B">
      <w:pPr>
        <w:jc w:val="both"/>
        <w:rPr>
          <w:del w:id="1497" w:author="Santiago Arellano" w:date="2016-03-31T13:59:00Z"/>
        </w:rPr>
      </w:pPr>
    </w:p>
    <w:p w:rsidR="00091DA9" w:rsidRDefault="00F26C4D">
      <w:pPr>
        <w:pStyle w:val="Heading2"/>
        <w:rPr>
          <w:ins w:id="1498" w:author="Santiago Arellano" w:date="2016-03-31T13:59:00Z"/>
        </w:rPr>
        <w:pPrChange w:id="1499" w:author="Santiago Arellano" w:date="2016-03-31T13:59:00Z">
          <w:pPr/>
        </w:pPrChange>
      </w:pPr>
      <w:bookmarkStart w:id="1500" w:name="_Toc450222008"/>
      <w:ins w:id="1501" w:author="Santiago Arellano" w:date="2016-03-31T13:58:00Z">
        <w:r>
          <w:t>4.4</w:t>
        </w:r>
        <w:r w:rsidR="00091DA9">
          <w:t xml:space="preserve"> The &lt;electronics&gt; parameter </w:t>
        </w:r>
      </w:ins>
      <w:ins w:id="1502" w:author="Santiago Arellano" w:date="2016-03-31T14:05:00Z">
        <w:r w:rsidR="00091DA9">
          <w:t>for</w:t>
        </w:r>
      </w:ins>
      <w:ins w:id="1503" w:author="Santiago Arellano" w:date="2016-03-31T13:58:00Z">
        <w:r w:rsidR="00091DA9">
          <w:t xml:space="preserve"> the Moxa</w:t>
        </w:r>
      </w:ins>
      <w:bookmarkEnd w:id="1500"/>
    </w:p>
    <w:p w:rsidR="00091DA9" w:rsidRDefault="00091DA9">
      <w:pPr>
        <w:pBdr>
          <w:bottom w:val="single" w:sz="12" w:space="1" w:color="auto"/>
        </w:pBdr>
        <w:rPr>
          <w:ins w:id="1504" w:author="Santiago Arellano" w:date="2016-03-31T14:05:00Z"/>
        </w:rPr>
        <w:pPrChange w:id="1505" w:author="Santiago Arellano" w:date="2016-03-31T13:59:00Z">
          <w:pPr/>
        </w:pPrChange>
      </w:pPr>
      <w:ins w:id="1506" w:author="Santiago Arellano" w:date="2016-03-31T14:00:00Z">
        <w:r>
          <w:t xml:space="preserve">Once the configuration of the program has been created, a file called ‘configuration.xml’ is created in the same directory where the </w:t>
        </w:r>
      </w:ins>
      <w:ins w:id="1507" w:author="Santiago Arellano" w:date="2016-03-31T14:01:00Z">
        <w:r>
          <w:t>executable NovacProgram.exe is located. This file looks like this:</w:t>
        </w:r>
      </w:ins>
    </w:p>
    <w:p w:rsidR="00091DA9" w:rsidRDefault="00091DA9">
      <w:pPr>
        <w:pBdr>
          <w:bottom w:val="single" w:sz="12" w:space="1" w:color="auto"/>
        </w:pBdr>
        <w:rPr>
          <w:ins w:id="1508" w:author="Santiago Arellano" w:date="2016-03-31T14:04:00Z"/>
        </w:rPr>
        <w:pPrChange w:id="1509" w:author="Santiago Arellano" w:date="2016-03-31T13:59:00Z">
          <w:pPr/>
        </w:pPrChange>
      </w:pPr>
    </w:p>
    <w:p w:rsidR="00091DA9" w:rsidRPr="00091DA9" w:rsidRDefault="00091DA9" w:rsidP="00091DA9">
      <w:pPr>
        <w:rPr>
          <w:ins w:id="1510" w:author="Santiago Arellano" w:date="2016-03-31T14:02:00Z"/>
          <w:rFonts w:ascii="Batang" w:eastAsia="Batang" w:hAnsi="Batang"/>
          <w:sz w:val="20"/>
          <w:szCs w:val="20"/>
          <w:rPrChange w:id="1511" w:author="Santiago Arellano" w:date="2016-03-31T14:02:00Z">
            <w:rPr>
              <w:ins w:id="1512" w:author="Santiago Arellano" w:date="2016-03-31T14:02:00Z"/>
            </w:rPr>
          </w:rPrChange>
        </w:rPr>
      </w:pPr>
      <w:ins w:id="1513" w:author="Santiago Arellano" w:date="2016-03-31T14:02:00Z">
        <w:r w:rsidRPr="00091DA9">
          <w:rPr>
            <w:rFonts w:ascii="Batang" w:eastAsia="Batang" w:hAnsi="Batang"/>
            <w:sz w:val="20"/>
            <w:szCs w:val="20"/>
            <w:rPrChange w:id="1514" w:author="Santiago Arellano" w:date="2016-03-31T14:02:00Z">
              <w:rPr/>
            </w:rPrChange>
          </w:rPr>
          <w:t>&lt;?xml version="1.0" encoding="ISO-8859-1"?&gt;</w:t>
        </w:r>
      </w:ins>
    </w:p>
    <w:p w:rsidR="00091DA9" w:rsidRPr="00091DA9" w:rsidRDefault="00091DA9" w:rsidP="00091DA9">
      <w:pPr>
        <w:rPr>
          <w:ins w:id="1515" w:author="Santiago Arellano" w:date="2016-03-31T14:02:00Z"/>
          <w:rFonts w:ascii="Batang" w:eastAsia="Batang" w:hAnsi="Batang"/>
          <w:sz w:val="20"/>
          <w:szCs w:val="20"/>
          <w:rPrChange w:id="1516" w:author="Santiago Arellano" w:date="2016-03-31T14:02:00Z">
            <w:rPr>
              <w:ins w:id="1517" w:author="Santiago Arellano" w:date="2016-03-31T14:02:00Z"/>
            </w:rPr>
          </w:rPrChange>
        </w:rPr>
      </w:pPr>
      <w:ins w:id="1518" w:author="Santiago Arellano" w:date="2016-03-31T14:02:00Z">
        <w:r w:rsidRPr="00091DA9">
          <w:rPr>
            <w:rFonts w:ascii="Batang" w:eastAsia="Batang" w:hAnsi="Batang"/>
            <w:sz w:val="20"/>
            <w:szCs w:val="20"/>
            <w:rPrChange w:id="1519" w:author="Santiago Arellano" w:date="2016-03-31T14:02:00Z">
              <w:rPr/>
            </w:rPrChange>
          </w:rPr>
          <w:t>&lt;!-- This is the configuration file for the evaluation of spectra in the NOVAC project.</w:t>
        </w:r>
      </w:ins>
    </w:p>
    <w:p w:rsidR="00091DA9" w:rsidRPr="00091DA9" w:rsidRDefault="00091DA9" w:rsidP="00091DA9">
      <w:pPr>
        <w:rPr>
          <w:ins w:id="1520" w:author="Santiago Arellano" w:date="2016-03-31T14:02:00Z"/>
          <w:rFonts w:ascii="Batang" w:eastAsia="Batang" w:hAnsi="Batang"/>
          <w:sz w:val="20"/>
          <w:szCs w:val="20"/>
          <w:rPrChange w:id="1521" w:author="Santiago Arellano" w:date="2016-03-31T14:02:00Z">
            <w:rPr>
              <w:ins w:id="1522" w:author="Santiago Arellano" w:date="2016-03-31T14:02:00Z"/>
            </w:rPr>
          </w:rPrChange>
        </w:rPr>
      </w:pPr>
      <w:ins w:id="1523" w:author="Santiago Arellano" w:date="2016-03-31T14:02:00Z">
        <w:r w:rsidRPr="00091DA9">
          <w:rPr>
            <w:rFonts w:ascii="Batang" w:eastAsia="Batang" w:hAnsi="Batang"/>
            <w:sz w:val="20"/>
            <w:szCs w:val="20"/>
            <w:rPrChange w:id="1524" w:author="Santiago Arellano" w:date="2016-03-31T14:02:00Z">
              <w:rPr/>
            </w:rPrChange>
          </w:rPr>
          <w:t xml:space="preserve"> </w:t>
        </w:r>
        <w:r w:rsidRPr="00091DA9">
          <w:rPr>
            <w:rFonts w:ascii="Batang" w:eastAsia="Batang" w:hAnsi="Batang"/>
            <w:sz w:val="20"/>
            <w:szCs w:val="20"/>
            <w:rPrChange w:id="1525" w:author="Santiago Arellano" w:date="2016-03-31T14:02:00Z">
              <w:rPr/>
            </w:rPrChange>
          </w:rPr>
          <w:tab/>
          <w:t>All spectrometers that are used must be defined here or their spectra will NOT be evaluated --&gt;</w:t>
        </w:r>
      </w:ins>
    </w:p>
    <w:p w:rsidR="00091DA9" w:rsidRPr="00091DA9" w:rsidRDefault="00091DA9" w:rsidP="00091DA9">
      <w:pPr>
        <w:rPr>
          <w:ins w:id="1526" w:author="Santiago Arellano" w:date="2016-03-31T14:02:00Z"/>
          <w:rFonts w:ascii="Batang" w:eastAsia="Batang" w:hAnsi="Batang"/>
          <w:sz w:val="20"/>
          <w:szCs w:val="20"/>
          <w:rPrChange w:id="1527" w:author="Santiago Arellano" w:date="2016-03-31T14:02:00Z">
            <w:rPr>
              <w:ins w:id="1528" w:author="Santiago Arellano" w:date="2016-03-31T14:02:00Z"/>
            </w:rPr>
          </w:rPrChange>
        </w:rPr>
      </w:pPr>
    </w:p>
    <w:p w:rsidR="00091DA9" w:rsidRPr="00091DA9" w:rsidRDefault="00091DA9" w:rsidP="00091DA9">
      <w:pPr>
        <w:rPr>
          <w:ins w:id="1529" w:author="Santiago Arellano" w:date="2016-03-31T14:02:00Z"/>
          <w:rFonts w:ascii="Batang" w:eastAsia="Batang" w:hAnsi="Batang"/>
          <w:sz w:val="20"/>
          <w:szCs w:val="20"/>
          <w:rPrChange w:id="1530" w:author="Santiago Arellano" w:date="2016-03-31T14:02:00Z">
            <w:rPr>
              <w:ins w:id="1531" w:author="Santiago Arellano" w:date="2016-03-31T14:02:00Z"/>
            </w:rPr>
          </w:rPrChange>
        </w:rPr>
      </w:pPr>
      <w:ins w:id="1532" w:author="Santiago Arellano" w:date="2016-03-31T14:02:00Z">
        <w:r w:rsidRPr="00091DA9">
          <w:rPr>
            <w:rFonts w:ascii="Batang" w:eastAsia="Batang" w:hAnsi="Batang"/>
            <w:sz w:val="20"/>
            <w:szCs w:val="20"/>
            <w:rPrChange w:id="1533" w:author="Santiago Arellano" w:date="2016-03-31T14:02:00Z">
              <w:rPr/>
            </w:rPrChange>
          </w:rPr>
          <w:t>&lt;Configuration&gt;</w:t>
        </w:r>
      </w:ins>
    </w:p>
    <w:p w:rsidR="00091DA9" w:rsidRPr="00091DA9" w:rsidRDefault="00091DA9" w:rsidP="00091DA9">
      <w:pPr>
        <w:rPr>
          <w:ins w:id="1534" w:author="Santiago Arellano" w:date="2016-03-31T14:02:00Z"/>
          <w:rFonts w:ascii="Batang" w:eastAsia="Batang" w:hAnsi="Batang"/>
          <w:sz w:val="20"/>
          <w:szCs w:val="20"/>
          <w:rPrChange w:id="1535" w:author="Santiago Arellano" w:date="2016-03-31T14:02:00Z">
            <w:rPr>
              <w:ins w:id="1536" w:author="Santiago Arellano" w:date="2016-03-31T14:02:00Z"/>
            </w:rPr>
          </w:rPrChange>
        </w:rPr>
      </w:pPr>
      <w:ins w:id="1537" w:author="Santiago Arellano" w:date="2016-03-31T14:02:00Z">
        <w:r w:rsidRPr="00AA1F9B">
          <w:rPr>
            <w:rFonts w:ascii="Batang" w:eastAsia="Batang" w:hAnsi="Batang"/>
            <w:sz w:val="20"/>
            <w:szCs w:val="20"/>
          </w:rPr>
          <w:tab/>
          <w:t>&lt;outputDir&gt;C:/NOVAC/Cotopaxi/</w:t>
        </w:r>
        <w:r w:rsidRPr="00091DA9">
          <w:rPr>
            <w:rFonts w:ascii="Batang" w:eastAsia="Batang" w:hAnsi="Batang"/>
            <w:sz w:val="20"/>
            <w:szCs w:val="20"/>
            <w:rPrChange w:id="1538" w:author="Santiago Arellano" w:date="2016-03-31T14:02:00Z">
              <w:rPr/>
            </w:rPrChange>
          </w:rPr>
          <w:t>&lt;/outputDir&gt;</w:t>
        </w:r>
      </w:ins>
    </w:p>
    <w:p w:rsidR="00091DA9" w:rsidRPr="00091DA9" w:rsidRDefault="00091DA9" w:rsidP="00091DA9">
      <w:pPr>
        <w:rPr>
          <w:ins w:id="1539" w:author="Santiago Arellano" w:date="2016-03-31T14:02:00Z"/>
          <w:rFonts w:ascii="Batang" w:eastAsia="Batang" w:hAnsi="Batang"/>
          <w:sz w:val="20"/>
          <w:szCs w:val="20"/>
          <w:rPrChange w:id="1540" w:author="Santiago Arellano" w:date="2016-03-31T14:02:00Z">
            <w:rPr>
              <w:ins w:id="1541" w:author="Santiago Arellano" w:date="2016-03-31T14:02:00Z"/>
            </w:rPr>
          </w:rPrChange>
        </w:rPr>
      </w:pPr>
      <w:ins w:id="1542" w:author="Santiago Arellano" w:date="2016-03-31T14:02:00Z">
        <w:r w:rsidRPr="00091DA9">
          <w:rPr>
            <w:rFonts w:ascii="Batang" w:eastAsia="Batang" w:hAnsi="Batang"/>
            <w:sz w:val="20"/>
            <w:szCs w:val="20"/>
            <w:rPrChange w:id="1543" w:author="Santiago Arellano" w:date="2016-03-31T14:02:00Z">
              <w:rPr/>
            </w:rPrChange>
          </w:rPr>
          <w:tab/>
          <w:t>&lt;startup&gt;1&lt;/startup&gt;</w:t>
        </w:r>
      </w:ins>
    </w:p>
    <w:p w:rsidR="00091DA9" w:rsidRPr="00091DA9" w:rsidRDefault="00091DA9" w:rsidP="00091DA9">
      <w:pPr>
        <w:rPr>
          <w:ins w:id="1544" w:author="Santiago Arellano" w:date="2016-03-31T14:02:00Z"/>
          <w:rFonts w:ascii="Batang" w:eastAsia="Batang" w:hAnsi="Batang"/>
          <w:sz w:val="20"/>
          <w:szCs w:val="20"/>
          <w:rPrChange w:id="1545" w:author="Santiago Arellano" w:date="2016-03-31T14:02:00Z">
            <w:rPr>
              <w:ins w:id="1546" w:author="Santiago Arellano" w:date="2016-03-31T14:02:00Z"/>
            </w:rPr>
          </w:rPrChange>
        </w:rPr>
      </w:pPr>
      <w:ins w:id="1547" w:author="Santiago Arellano" w:date="2016-03-31T14:02:00Z">
        <w:r w:rsidRPr="00091DA9">
          <w:rPr>
            <w:rFonts w:ascii="Batang" w:eastAsia="Batang" w:hAnsi="Batang"/>
            <w:sz w:val="20"/>
            <w:szCs w:val="20"/>
            <w:rPrChange w:id="1548" w:author="Santiago Arellano" w:date="2016-03-31T14:02:00Z">
              <w:rPr/>
            </w:rPrChange>
          </w:rPr>
          <w:tab/>
          <w:t>&lt;ftpAddress&gt;129.16.35.206&lt;/ftpAddress&gt;</w:t>
        </w:r>
      </w:ins>
    </w:p>
    <w:p w:rsidR="00091DA9" w:rsidRPr="00091DA9" w:rsidRDefault="00091DA9" w:rsidP="00091DA9">
      <w:pPr>
        <w:rPr>
          <w:ins w:id="1549" w:author="Santiago Arellano" w:date="2016-03-31T14:02:00Z"/>
          <w:rFonts w:ascii="Batang" w:eastAsia="Batang" w:hAnsi="Batang"/>
          <w:sz w:val="20"/>
          <w:szCs w:val="20"/>
          <w:rPrChange w:id="1550" w:author="Santiago Arellano" w:date="2016-03-31T14:02:00Z">
            <w:rPr>
              <w:ins w:id="1551" w:author="Santiago Arellano" w:date="2016-03-31T14:02:00Z"/>
            </w:rPr>
          </w:rPrChange>
        </w:rPr>
      </w:pPr>
      <w:ins w:id="1552" w:author="Santiago Arellano" w:date="2016-03-31T14:02:00Z">
        <w:r w:rsidRPr="00091DA9">
          <w:rPr>
            <w:rFonts w:ascii="Batang" w:eastAsia="Batang" w:hAnsi="Batang"/>
            <w:sz w:val="20"/>
            <w:szCs w:val="20"/>
            <w:rPrChange w:id="1553" w:author="Santiago Arellano" w:date="2016-03-31T14:02:00Z">
              <w:rPr/>
            </w:rPrChange>
          </w:rPr>
          <w:tab/>
          <w:t>&lt;ftpUserName&gt;novacUser&lt;/ftpUserName&gt;</w:t>
        </w:r>
      </w:ins>
    </w:p>
    <w:p w:rsidR="00091DA9" w:rsidRPr="00091DA9" w:rsidRDefault="00091DA9" w:rsidP="00091DA9">
      <w:pPr>
        <w:rPr>
          <w:ins w:id="1554" w:author="Santiago Arellano" w:date="2016-03-31T14:02:00Z"/>
          <w:rFonts w:ascii="Batang" w:eastAsia="Batang" w:hAnsi="Batang"/>
          <w:sz w:val="20"/>
          <w:szCs w:val="20"/>
          <w:rPrChange w:id="1555" w:author="Santiago Arellano" w:date="2016-03-31T14:02:00Z">
            <w:rPr>
              <w:ins w:id="1556" w:author="Santiago Arellano" w:date="2016-03-31T14:02:00Z"/>
            </w:rPr>
          </w:rPrChange>
        </w:rPr>
      </w:pPr>
      <w:ins w:id="1557" w:author="Santiago Arellano" w:date="2016-03-31T14:02:00Z">
        <w:r w:rsidRPr="00091DA9">
          <w:rPr>
            <w:rFonts w:ascii="Batang" w:eastAsia="Batang" w:hAnsi="Batang"/>
            <w:sz w:val="20"/>
            <w:szCs w:val="20"/>
            <w:rPrChange w:id="1558" w:author="Santiago Arellano" w:date="2016-03-31T14:02:00Z">
              <w:rPr/>
            </w:rPrChange>
          </w:rPr>
          <w:tab/>
          <w:t>&lt;ftpStartTime&gt;79200&lt;/ftpStartTime&gt;</w:t>
        </w:r>
      </w:ins>
    </w:p>
    <w:p w:rsidR="00091DA9" w:rsidRPr="00091DA9" w:rsidRDefault="00091DA9" w:rsidP="00091DA9">
      <w:pPr>
        <w:rPr>
          <w:ins w:id="1559" w:author="Santiago Arellano" w:date="2016-03-31T14:02:00Z"/>
          <w:rFonts w:ascii="Batang" w:eastAsia="Batang" w:hAnsi="Batang"/>
          <w:sz w:val="20"/>
          <w:szCs w:val="20"/>
          <w:rPrChange w:id="1560" w:author="Santiago Arellano" w:date="2016-03-31T14:02:00Z">
            <w:rPr>
              <w:ins w:id="1561" w:author="Santiago Arellano" w:date="2016-03-31T14:02:00Z"/>
            </w:rPr>
          </w:rPrChange>
        </w:rPr>
      </w:pPr>
      <w:ins w:id="1562" w:author="Santiago Arellano" w:date="2016-03-31T14:02:00Z">
        <w:r w:rsidRPr="00091DA9">
          <w:rPr>
            <w:rFonts w:ascii="Batang" w:eastAsia="Batang" w:hAnsi="Batang"/>
            <w:sz w:val="20"/>
            <w:szCs w:val="20"/>
            <w:rPrChange w:id="1563" w:author="Santiago Arellano" w:date="2016-03-31T14:02:00Z">
              <w:rPr/>
            </w:rPrChange>
          </w:rPr>
          <w:tab/>
          <w:t>&lt;ftpStopTime&gt;28800&lt;/ftpStopTime&gt;</w:t>
        </w:r>
      </w:ins>
    </w:p>
    <w:p w:rsidR="00091DA9" w:rsidRPr="00091DA9" w:rsidRDefault="00091DA9" w:rsidP="00091DA9">
      <w:pPr>
        <w:rPr>
          <w:ins w:id="1564" w:author="Santiago Arellano" w:date="2016-03-31T14:02:00Z"/>
          <w:rFonts w:ascii="Batang" w:eastAsia="Batang" w:hAnsi="Batang"/>
          <w:sz w:val="20"/>
          <w:szCs w:val="20"/>
          <w:rPrChange w:id="1565" w:author="Santiago Arellano" w:date="2016-03-31T14:02:00Z">
            <w:rPr>
              <w:ins w:id="1566" w:author="Santiago Arellano" w:date="2016-03-31T14:02:00Z"/>
            </w:rPr>
          </w:rPrChange>
        </w:rPr>
      </w:pPr>
      <w:ins w:id="1567" w:author="Santiago Arellano" w:date="2016-03-31T14:02:00Z">
        <w:r w:rsidRPr="00091DA9">
          <w:rPr>
            <w:rFonts w:ascii="Batang" w:eastAsia="Batang" w:hAnsi="Batang"/>
            <w:sz w:val="20"/>
            <w:szCs w:val="20"/>
            <w:rPrChange w:id="1568" w:author="Santiago Arellano" w:date="2016-03-31T14:02:00Z">
              <w:rPr/>
            </w:rPrChange>
          </w:rPr>
          <w:tab/>
          <w:t>&lt;windImport&gt;</w:t>
        </w:r>
      </w:ins>
    </w:p>
    <w:p w:rsidR="00091DA9" w:rsidRPr="00091DA9" w:rsidRDefault="00091DA9" w:rsidP="00091DA9">
      <w:pPr>
        <w:rPr>
          <w:ins w:id="1569" w:author="Santiago Arellano" w:date="2016-03-31T14:02:00Z"/>
          <w:rFonts w:ascii="Batang" w:eastAsia="Batang" w:hAnsi="Batang"/>
          <w:sz w:val="20"/>
          <w:szCs w:val="20"/>
          <w:rPrChange w:id="1570" w:author="Santiago Arellano" w:date="2016-03-31T14:02:00Z">
            <w:rPr>
              <w:ins w:id="1571" w:author="Santiago Arellano" w:date="2016-03-31T14:02:00Z"/>
            </w:rPr>
          </w:rPrChange>
        </w:rPr>
      </w:pPr>
      <w:ins w:id="1572" w:author="Santiago Arellano" w:date="2016-03-31T14:02:00Z">
        <w:r w:rsidRPr="00091DA9">
          <w:rPr>
            <w:rFonts w:ascii="Batang" w:eastAsia="Batang" w:hAnsi="Batang"/>
            <w:sz w:val="20"/>
            <w:szCs w:val="20"/>
            <w:rPrChange w:id="1573" w:author="Santiago Arellano" w:date="2016-03-31T14:02:00Z">
              <w:rPr/>
            </w:rPrChange>
          </w:rPr>
          <w:tab/>
        </w:r>
        <w:r w:rsidRPr="00091DA9">
          <w:rPr>
            <w:rFonts w:ascii="Batang" w:eastAsia="Batang" w:hAnsi="Batang"/>
            <w:sz w:val="20"/>
            <w:szCs w:val="20"/>
            <w:rPrChange w:id="1574" w:author="Santiago Arellano" w:date="2016-03-31T14:02:00Z">
              <w:rPr/>
            </w:rPrChange>
          </w:rPr>
          <w:tab/>
          <w:t>&lt;path&gt;&lt;/path&gt;</w:t>
        </w:r>
      </w:ins>
    </w:p>
    <w:p w:rsidR="00091DA9" w:rsidRPr="00091DA9" w:rsidRDefault="00091DA9" w:rsidP="00091DA9">
      <w:pPr>
        <w:rPr>
          <w:ins w:id="1575" w:author="Santiago Arellano" w:date="2016-03-31T14:02:00Z"/>
          <w:rFonts w:ascii="Batang" w:eastAsia="Batang" w:hAnsi="Batang"/>
          <w:sz w:val="20"/>
          <w:szCs w:val="20"/>
          <w:rPrChange w:id="1576" w:author="Santiago Arellano" w:date="2016-03-31T14:02:00Z">
            <w:rPr>
              <w:ins w:id="1577" w:author="Santiago Arellano" w:date="2016-03-31T14:02:00Z"/>
            </w:rPr>
          </w:rPrChange>
        </w:rPr>
      </w:pPr>
      <w:ins w:id="1578" w:author="Santiago Arellano" w:date="2016-03-31T14:02:00Z">
        <w:r w:rsidRPr="00091DA9">
          <w:rPr>
            <w:rFonts w:ascii="Batang" w:eastAsia="Batang" w:hAnsi="Batang"/>
            <w:sz w:val="20"/>
            <w:szCs w:val="20"/>
            <w:rPrChange w:id="1579" w:author="Santiago Arellano" w:date="2016-03-31T14:02:00Z">
              <w:rPr/>
            </w:rPrChange>
          </w:rPr>
          <w:tab/>
        </w:r>
        <w:r w:rsidRPr="00091DA9">
          <w:rPr>
            <w:rFonts w:ascii="Batang" w:eastAsia="Batang" w:hAnsi="Batang"/>
            <w:sz w:val="20"/>
            <w:szCs w:val="20"/>
            <w:rPrChange w:id="1580" w:author="Santiago Arellano" w:date="2016-03-31T14:02:00Z">
              <w:rPr/>
            </w:rPrChange>
          </w:rPr>
          <w:tab/>
          <w:t>&lt;reloadInterval&gt;0&lt;/reloadInterval&gt;</w:t>
        </w:r>
      </w:ins>
    </w:p>
    <w:p w:rsidR="00091DA9" w:rsidRPr="00091DA9" w:rsidRDefault="00091DA9" w:rsidP="00091DA9">
      <w:pPr>
        <w:rPr>
          <w:ins w:id="1581" w:author="Santiago Arellano" w:date="2016-03-31T14:02:00Z"/>
          <w:rFonts w:ascii="Batang" w:eastAsia="Batang" w:hAnsi="Batang"/>
          <w:sz w:val="20"/>
          <w:szCs w:val="20"/>
          <w:rPrChange w:id="1582" w:author="Santiago Arellano" w:date="2016-03-31T14:02:00Z">
            <w:rPr>
              <w:ins w:id="1583" w:author="Santiago Arellano" w:date="2016-03-31T14:02:00Z"/>
            </w:rPr>
          </w:rPrChange>
        </w:rPr>
      </w:pPr>
      <w:ins w:id="1584" w:author="Santiago Arellano" w:date="2016-03-31T14:02:00Z">
        <w:r w:rsidRPr="00091DA9">
          <w:rPr>
            <w:rFonts w:ascii="Batang" w:eastAsia="Batang" w:hAnsi="Batang"/>
            <w:sz w:val="20"/>
            <w:szCs w:val="20"/>
            <w:rPrChange w:id="1585" w:author="Santiago Arellano" w:date="2016-03-31T14:02:00Z">
              <w:rPr/>
            </w:rPrChange>
          </w:rPr>
          <w:tab/>
          <w:t>&lt;/windImport&gt;</w:t>
        </w:r>
      </w:ins>
    </w:p>
    <w:p w:rsidR="00091DA9" w:rsidRPr="00091DA9" w:rsidRDefault="00091DA9" w:rsidP="00091DA9">
      <w:pPr>
        <w:rPr>
          <w:ins w:id="1586" w:author="Santiago Arellano" w:date="2016-03-31T14:02:00Z"/>
          <w:rFonts w:ascii="Batang" w:eastAsia="Batang" w:hAnsi="Batang"/>
          <w:sz w:val="20"/>
          <w:szCs w:val="20"/>
          <w:rPrChange w:id="1587" w:author="Santiago Arellano" w:date="2016-03-31T14:02:00Z">
            <w:rPr>
              <w:ins w:id="1588" w:author="Santiago Arellano" w:date="2016-03-31T14:02:00Z"/>
            </w:rPr>
          </w:rPrChange>
        </w:rPr>
      </w:pPr>
      <w:ins w:id="1589" w:author="Santiago Arellano" w:date="2016-03-31T14:02:00Z">
        <w:r w:rsidRPr="00091DA9">
          <w:rPr>
            <w:rFonts w:ascii="Batang" w:eastAsia="Batang" w:hAnsi="Batang"/>
            <w:sz w:val="20"/>
            <w:szCs w:val="20"/>
            <w:rPrChange w:id="1590" w:author="Santiago Arellano" w:date="2016-03-31T14:02:00Z">
              <w:rPr/>
            </w:rPrChange>
          </w:rPr>
          <w:tab/>
          <w:t>&lt;deviceList&gt;</w:t>
        </w:r>
      </w:ins>
    </w:p>
    <w:p w:rsidR="00091DA9" w:rsidRPr="00091DA9" w:rsidRDefault="00091DA9" w:rsidP="00091DA9">
      <w:pPr>
        <w:rPr>
          <w:ins w:id="1591" w:author="Santiago Arellano" w:date="2016-03-31T14:02:00Z"/>
          <w:rFonts w:ascii="Batang" w:eastAsia="Batang" w:hAnsi="Batang"/>
          <w:sz w:val="20"/>
          <w:szCs w:val="20"/>
          <w:rPrChange w:id="1592" w:author="Santiago Arellano" w:date="2016-03-31T14:02:00Z">
            <w:rPr>
              <w:ins w:id="1593" w:author="Santiago Arellano" w:date="2016-03-31T14:02:00Z"/>
            </w:rPr>
          </w:rPrChange>
        </w:rPr>
      </w:pPr>
      <w:ins w:id="1594" w:author="Santiago Arellano" w:date="2016-03-31T14:02:00Z">
        <w:r w:rsidRPr="00091DA9">
          <w:rPr>
            <w:rFonts w:ascii="Batang" w:eastAsia="Batang" w:hAnsi="Batang"/>
            <w:sz w:val="20"/>
            <w:szCs w:val="20"/>
            <w:rPrChange w:id="1595" w:author="Santiago Arellano" w:date="2016-03-31T14:02:00Z">
              <w:rPr/>
            </w:rPrChange>
          </w:rPr>
          <w:tab/>
        </w:r>
        <w:r w:rsidRPr="00091DA9">
          <w:rPr>
            <w:rFonts w:ascii="Batang" w:eastAsia="Batang" w:hAnsi="Batang"/>
            <w:sz w:val="20"/>
            <w:szCs w:val="20"/>
            <w:rPrChange w:id="1596" w:author="Santiago Arellano" w:date="2016-03-31T14:02:00Z">
              <w:rPr/>
            </w:rPrChange>
          </w:rPr>
          <w:tab/>
          <w:t>&lt;scanningInstrument&gt;</w:t>
        </w:r>
      </w:ins>
    </w:p>
    <w:p w:rsidR="00091DA9" w:rsidRPr="00091DA9" w:rsidRDefault="00091DA9" w:rsidP="00091DA9">
      <w:pPr>
        <w:rPr>
          <w:ins w:id="1597" w:author="Santiago Arellano" w:date="2016-03-31T14:02:00Z"/>
          <w:rFonts w:ascii="Batang" w:eastAsia="Batang" w:hAnsi="Batang"/>
          <w:sz w:val="20"/>
          <w:szCs w:val="20"/>
          <w:rPrChange w:id="1598" w:author="Santiago Arellano" w:date="2016-03-31T14:02:00Z">
            <w:rPr>
              <w:ins w:id="1599" w:author="Santiago Arellano" w:date="2016-03-31T14:02:00Z"/>
            </w:rPr>
          </w:rPrChange>
        </w:rPr>
      </w:pPr>
      <w:ins w:id="1600" w:author="Santiago Arellano" w:date="2016-03-31T14:02:00Z">
        <w:r w:rsidRPr="00091DA9">
          <w:rPr>
            <w:rFonts w:ascii="Batang" w:eastAsia="Batang" w:hAnsi="Batang"/>
            <w:sz w:val="20"/>
            <w:szCs w:val="20"/>
            <w:rPrChange w:id="1601" w:author="Santiago Arellano" w:date="2016-03-31T14:02:00Z">
              <w:rPr/>
            </w:rPrChange>
          </w:rPr>
          <w:tab/>
        </w:r>
        <w:r w:rsidRPr="00091DA9">
          <w:rPr>
            <w:rFonts w:ascii="Batang" w:eastAsia="Batang" w:hAnsi="Batang"/>
            <w:sz w:val="20"/>
            <w:szCs w:val="20"/>
            <w:rPrChange w:id="1602" w:author="Santiago Arellano" w:date="2016-03-31T14:02:00Z">
              <w:rPr/>
            </w:rPrChange>
          </w:rPr>
          <w:tab/>
        </w:r>
        <w:r w:rsidRPr="00091DA9">
          <w:rPr>
            <w:rFonts w:ascii="Batang" w:eastAsia="Batang" w:hAnsi="Batang"/>
            <w:sz w:val="20"/>
            <w:szCs w:val="20"/>
            <w:rPrChange w:id="1603" w:author="Santiago Arellano" w:date="2016-03-31T14:02:00Z">
              <w:rPr/>
            </w:rPrChange>
          </w:rPr>
          <w:tab/>
          <w:t>&lt;observatory&gt;igepn&lt;/observatory&gt;</w:t>
        </w:r>
      </w:ins>
    </w:p>
    <w:p w:rsidR="00091DA9" w:rsidRPr="00E30787" w:rsidRDefault="00091DA9" w:rsidP="00091DA9">
      <w:pPr>
        <w:rPr>
          <w:ins w:id="1604" w:author="Santiago Arellano" w:date="2016-03-31T14:02:00Z"/>
          <w:rFonts w:ascii="Batang" w:eastAsia="Batang" w:hAnsi="Batang"/>
          <w:sz w:val="20"/>
          <w:szCs w:val="20"/>
          <w:lang w:val="es-EC"/>
          <w:rPrChange w:id="1605" w:author="Santiago Arellano" w:date="2016-03-31T14:38:00Z">
            <w:rPr>
              <w:ins w:id="1606" w:author="Santiago Arellano" w:date="2016-03-31T14:02:00Z"/>
            </w:rPr>
          </w:rPrChange>
        </w:rPr>
      </w:pPr>
      <w:ins w:id="1607" w:author="Santiago Arellano" w:date="2016-03-31T14:02:00Z">
        <w:r w:rsidRPr="00091DA9">
          <w:rPr>
            <w:rFonts w:ascii="Batang" w:eastAsia="Batang" w:hAnsi="Batang"/>
            <w:sz w:val="20"/>
            <w:szCs w:val="20"/>
            <w:rPrChange w:id="1608" w:author="Santiago Arellano" w:date="2016-03-31T14:02:00Z">
              <w:rPr/>
            </w:rPrChange>
          </w:rPr>
          <w:tab/>
        </w:r>
        <w:r w:rsidRPr="00091DA9">
          <w:rPr>
            <w:rFonts w:ascii="Batang" w:eastAsia="Batang" w:hAnsi="Batang"/>
            <w:sz w:val="20"/>
            <w:szCs w:val="20"/>
            <w:rPrChange w:id="1609" w:author="Santiago Arellano" w:date="2016-03-31T14:02:00Z">
              <w:rPr/>
            </w:rPrChange>
          </w:rPr>
          <w:tab/>
        </w:r>
        <w:r w:rsidRPr="00091DA9">
          <w:rPr>
            <w:rFonts w:ascii="Batang" w:eastAsia="Batang" w:hAnsi="Batang"/>
            <w:sz w:val="20"/>
            <w:szCs w:val="20"/>
            <w:rPrChange w:id="1610" w:author="Santiago Arellano" w:date="2016-03-31T14:02:00Z">
              <w:rPr/>
            </w:rPrChange>
          </w:rPr>
          <w:tab/>
        </w:r>
        <w:r w:rsidRPr="00E30787">
          <w:rPr>
            <w:rFonts w:ascii="Batang" w:eastAsia="Batang" w:hAnsi="Batang"/>
            <w:sz w:val="20"/>
            <w:szCs w:val="20"/>
            <w:lang w:val="es-EC"/>
            <w:rPrChange w:id="1611" w:author="Santiago Arellano" w:date="2016-03-31T14:38:00Z">
              <w:rPr/>
            </w:rPrChange>
          </w:rPr>
          <w:t>&lt;volcano&gt;Cotopaxi&lt;/volcano&gt;</w:t>
        </w:r>
      </w:ins>
    </w:p>
    <w:p w:rsidR="00091DA9" w:rsidRPr="00E30787" w:rsidRDefault="00091DA9" w:rsidP="00091DA9">
      <w:pPr>
        <w:rPr>
          <w:ins w:id="1612" w:author="Santiago Arellano" w:date="2016-03-31T14:02:00Z"/>
          <w:rFonts w:ascii="Batang" w:eastAsia="Batang" w:hAnsi="Batang"/>
          <w:sz w:val="20"/>
          <w:szCs w:val="20"/>
          <w:lang w:val="es-EC"/>
          <w:rPrChange w:id="1613" w:author="Santiago Arellano" w:date="2016-03-31T14:38:00Z">
            <w:rPr>
              <w:ins w:id="1614" w:author="Santiago Arellano" w:date="2016-03-31T14:02:00Z"/>
            </w:rPr>
          </w:rPrChange>
        </w:rPr>
      </w:pPr>
      <w:ins w:id="1615" w:author="Santiago Arellano" w:date="2016-03-31T14:02:00Z">
        <w:r w:rsidRPr="00E30787">
          <w:rPr>
            <w:rFonts w:ascii="Batang" w:eastAsia="Batang" w:hAnsi="Batang"/>
            <w:sz w:val="20"/>
            <w:szCs w:val="20"/>
            <w:lang w:val="es-EC"/>
            <w:rPrChange w:id="1616" w:author="Santiago Arellano" w:date="2016-03-31T14:38:00Z">
              <w:rPr/>
            </w:rPrChange>
          </w:rPr>
          <w:tab/>
        </w:r>
        <w:r w:rsidRPr="00E30787">
          <w:rPr>
            <w:rFonts w:ascii="Batang" w:eastAsia="Batang" w:hAnsi="Batang"/>
            <w:sz w:val="20"/>
            <w:szCs w:val="20"/>
            <w:lang w:val="es-EC"/>
            <w:rPrChange w:id="1617" w:author="Santiago Arellano" w:date="2016-03-31T14:38:00Z">
              <w:rPr/>
            </w:rPrChange>
          </w:rPr>
          <w:tab/>
        </w:r>
        <w:r w:rsidRPr="00E30787">
          <w:rPr>
            <w:rFonts w:ascii="Batang" w:eastAsia="Batang" w:hAnsi="Batang"/>
            <w:sz w:val="20"/>
            <w:szCs w:val="20"/>
            <w:lang w:val="es-EC"/>
            <w:rPrChange w:id="1618" w:author="Santiago Arellano" w:date="2016-03-31T14:38:00Z">
              <w:rPr/>
            </w:rPrChange>
          </w:rPr>
          <w:tab/>
          <w:t>&lt;site&gt;Cotopaxi&lt;/site&gt;</w:t>
        </w:r>
      </w:ins>
    </w:p>
    <w:p w:rsidR="00091DA9" w:rsidRPr="00091DA9" w:rsidRDefault="00091DA9" w:rsidP="00091DA9">
      <w:pPr>
        <w:rPr>
          <w:ins w:id="1619" w:author="Santiago Arellano" w:date="2016-03-31T14:02:00Z"/>
          <w:rFonts w:ascii="Batang" w:eastAsia="Batang" w:hAnsi="Batang"/>
          <w:sz w:val="20"/>
          <w:szCs w:val="20"/>
          <w:rPrChange w:id="1620" w:author="Santiago Arellano" w:date="2016-03-31T14:02:00Z">
            <w:rPr>
              <w:ins w:id="1621" w:author="Santiago Arellano" w:date="2016-03-31T14:02:00Z"/>
            </w:rPr>
          </w:rPrChange>
        </w:rPr>
      </w:pPr>
      <w:ins w:id="1622" w:author="Santiago Arellano" w:date="2016-03-31T14:02:00Z">
        <w:r w:rsidRPr="00E30787">
          <w:rPr>
            <w:rFonts w:ascii="Batang" w:eastAsia="Batang" w:hAnsi="Batang"/>
            <w:sz w:val="20"/>
            <w:szCs w:val="20"/>
            <w:lang w:val="es-EC"/>
            <w:rPrChange w:id="1623" w:author="Santiago Arellano" w:date="2016-03-31T14:38:00Z">
              <w:rPr/>
            </w:rPrChange>
          </w:rPr>
          <w:tab/>
        </w:r>
        <w:r w:rsidRPr="00E30787">
          <w:rPr>
            <w:rFonts w:ascii="Batang" w:eastAsia="Batang" w:hAnsi="Batang"/>
            <w:sz w:val="20"/>
            <w:szCs w:val="20"/>
            <w:lang w:val="es-EC"/>
            <w:rPrChange w:id="1624" w:author="Santiago Arellano" w:date="2016-03-31T14:38:00Z">
              <w:rPr/>
            </w:rPrChange>
          </w:rPr>
          <w:tab/>
        </w:r>
        <w:r w:rsidRPr="00E30787">
          <w:rPr>
            <w:rFonts w:ascii="Batang" w:eastAsia="Batang" w:hAnsi="Batang"/>
            <w:sz w:val="20"/>
            <w:szCs w:val="20"/>
            <w:lang w:val="es-EC"/>
            <w:rPrChange w:id="1625" w:author="Santiago Arellano" w:date="2016-03-31T14:38:00Z">
              <w:rPr/>
            </w:rPrChange>
          </w:rPr>
          <w:tab/>
        </w:r>
        <w:r w:rsidRPr="00091DA9">
          <w:rPr>
            <w:rFonts w:ascii="Batang" w:eastAsia="Batang" w:hAnsi="Batang"/>
            <w:sz w:val="20"/>
            <w:szCs w:val="20"/>
            <w:rPrChange w:id="1626" w:author="Santiago Arellano" w:date="2016-03-31T14:02:00Z">
              <w:rPr/>
            </w:rPrChange>
          </w:rPr>
          <w:t>&lt;instr_latitude&gt;-0.676218&lt;/instr_latitude&gt;</w:t>
        </w:r>
      </w:ins>
    </w:p>
    <w:p w:rsidR="00091DA9" w:rsidRPr="00091DA9" w:rsidRDefault="00091DA9" w:rsidP="00091DA9">
      <w:pPr>
        <w:rPr>
          <w:ins w:id="1627" w:author="Santiago Arellano" w:date="2016-03-31T14:02:00Z"/>
          <w:rFonts w:ascii="Batang" w:eastAsia="Batang" w:hAnsi="Batang"/>
          <w:sz w:val="20"/>
          <w:szCs w:val="20"/>
          <w:rPrChange w:id="1628" w:author="Santiago Arellano" w:date="2016-03-31T14:02:00Z">
            <w:rPr>
              <w:ins w:id="1629" w:author="Santiago Arellano" w:date="2016-03-31T14:02:00Z"/>
            </w:rPr>
          </w:rPrChange>
        </w:rPr>
      </w:pPr>
      <w:ins w:id="1630" w:author="Santiago Arellano" w:date="2016-03-31T14:02:00Z">
        <w:r w:rsidRPr="00091DA9">
          <w:rPr>
            <w:rFonts w:ascii="Batang" w:eastAsia="Batang" w:hAnsi="Batang"/>
            <w:sz w:val="20"/>
            <w:szCs w:val="20"/>
            <w:rPrChange w:id="1631" w:author="Santiago Arellano" w:date="2016-03-31T14:02:00Z">
              <w:rPr/>
            </w:rPrChange>
          </w:rPr>
          <w:tab/>
        </w:r>
        <w:r w:rsidRPr="00091DA9">
          <w:rPr>
            <w:rFonts w:ascii="Batang" w:eastAsia="Batang" w:hAnsi="Batang"/>
            <w:sz w:val="20"/>
            <w:szCs w:val="20"/>
            <w:rPrChange w:id="1632" w:author="Santiago Arellano" w:date="2016-03-31T14:02:00Z">
              <w:rPr/>
            </w:rPrChange>
          </w:rPr>
          <w:tab/>
        </w:r>
        <w:r w:rsidRPr="00091DA9">
          <w:rPr>
            <w:rFonts w:ascii="Batang" w:eastAsia="Batang" w:hAnsi="Batang"/>
            <w:sz w:val="20"/>
            <w:szCs w:val="20"/>
            <w:rPrChange w:id="1633" w:author="Santiago Arellano" w:date="2016-03-31T14:02:00Z">
              <w:rPr/>
            </w:rPrChange>
          </w:rPr>
          <w:tab/>
          <w:t>&lt;instr_longitude&gt;-78.486857&lt;/instr_longitude&gt;</w:t>
        </w:r>
      </w:ins>
    </w:p>
    <w:p w:rsidR="00091DA9" w:rsidRPr="00091DA9" w:rsidRDefault="00091DA9" w:rsidP="00091DA9">
      <w:pPr>
        <w:rPr>
          <w:ins w:id="1634" w:author="Santiago Arellano" w:date="2016-03-31T14:02:00Z"/>
          <w:rFonts w:ascii="Batang" w:eastAsia="Batang" w:hAnsi="Batang"/>
          <w:sz w:val="20"/>
          <w:szCs w:val="20"/>
          <w:rPrChange w:id="1635" w:author="Santiago Arellano" w:date="2016-03-31T14:02:00Z">
            <w:rPr>
              <w:ins w:id="1636" w:author="Santiago Arellano" w:date="2016-03-31T14:02:00Z"/>
            </w:rPr>
          </w:rPrChange>
        </w:rPr>
      </w:pPr>
      <w:ins w:id="1637" w:author="Santiago Arellano" w:date="2016-03-31T14:02:00Z">
        <w:r w:rsidRPr="00091DA9">
          <w:rPr>
            <w:rFonts w:ascii="Batang" w:eastAsia="Batang" w:hAnsi="Batang"/>
            <w:sz w:val="20"/>
            <w:szCs w:val="20"/>
            <w:rPrChange w:id="1638" w:author="Santiago Arellano" w:date="2016-03-31T14:02:00Z">
              <w:rPr/>
            </w:rPrChange>
          </w:rPr>
          <w:tab/>
        </w:r>
        <w:r w:rsidRPr="00091DA9">
          <w:rPr>
            <w:rFonts w:ascii="Batang" w:eastAsia="Batang" w:hAnsi="Batang"/>
            <w:sz w:val="20"/>
            <w:szCs w:val="20"/>
            <w:rPrChange w:id="1639" w:author="Santiago Arellano" w:date="2016-03-31T14:02:00Z">
              <w:rPr/>
            </w:rPrChange>
          </w:rPr>
          <w:tab/>
        </w:r>
        <w:r w:rsidRPr="00091DA9">
          <w:rPr>
            <w:rFonts w:ascii="Batang" w:eastAsia="Batang" w:hAnsi="Batang"/>
            <w:sz w:val="20"/>
            <w:szCs w:val="20"/>
            <w:rPrChange w:id="1640" w:author="Santiago Arellano" w:date="2016-03-31T14:02:00Z">
              <w:rPr/>
            </w:rPrChange>
          </w:rPr>
          <w:tab/>
          <w:t>&lt;instr_altitude&gt;3958.308824&lt;/instr_altitude&gt;</w:t>
        </w:r>
      </w:ins>
    </w:p>
    <w:p w:rsidR="00091DA9" w:rsidRPr="00091DA9" w:rsidRDefault="00091DA9" w:rsidP="00091DA9">
      <w:pPr>
        <w:rPr>
          <w:ins w:id="1641" w:author="Santiago Arellano" w:date="2016-03-31T14:02:00Z"/>
          <w:rFonts w:ascii="Batang" w:eastAsia="Batang" w:hAnsi="Batang"/>
          <w:sz w:val="20"/>
          <w:szCs w:val="20"/>
          <w:rPrChange w:id="1642" w:author="Santiago Arellano" w:date="2016-03-31T14:02:00Z">
            <w:rPr>
              <w:ins w:id="1643" w:author="Santiago Arellano" w:date="2016-03-31T14:02:00Z"/>
            </w:rPr>
          </w:rPrChange>
        </w:rPr>
      </w:pPr>
      <w:ins w:id="1644" w:author="Santiago Arellano" w:date="2016-03-31T14:02:00Z">
        <w:r w:rsidRPr="00091DA9">
          <w:rPr>
            <w:rFonts w:ascii="Batang" w:eastAsia="Batang" w:hAnsi="Batang"/>
            <w:sz w:val="20"/>
            <w:szCs w:val="20"/>
            <w:rPrChange w:id="1645" w:author="Santiago Arellano" w:date="2016-03-31T14:02:00Z">
              <w:rPr/>
            </w:rPrChange>
          </w:rPr>
          <w:tab/>
        </w:r>
        <w:r w:rsidRPr="00091DA9">
          <w:rPr>
            <w:rFonts w:ascii="Batang" w:eastAsia="Batang" w:hAnsi="Batang"/>
            <w:sz w:val="20"/>
            <w:szCs w:val="20"/>
            <w:rPrChange w:id="1646" w:author="Santiago Arellano" w:date="2016-03-31T14:02:00Z">
              <w:rPr/>
            </w:rPrChange>
          </w:rPr>
          <w:tab/>
        </w:r>
        <w:r w:rsidRPr="00091DA9">
          <w:rPr>
            <w:rFonts w:ascii="Batang" w:eastAsia="Batang" w:hAnsi="Batang"/>
            <w:sz w:val="20"/>
            <w:szCs w:val="20"/>
            <w:rPrChange w:id="1647" w:author="Santiago Arellano" w:date="2016-03-31T14:02:00Z">
              <w:rPr/>
            </w:rPrChange>
          </w:rPr>
          <w:tab/>
          <w:t>&lt;instr_compass&gt;102.000000&lt;/instr_compass&gt;</w:t>
        </w:r>
      </w:ins>
    </w:p>
    <w:p w:rsidR="00091DA9" w:rsidRPr="00091DA9" w:rsidRDefault="00091DA9" w:rsidP="00091DA9">
      <w:pPr>
        <w:rPr>
          <w:ins w:id="1648" w:author="Santiago Arellano" w:date="2016-03-31T14:02:00Z"/>
          <w:rFonts w:ascii="Batang" w:eastAsia="Batang" w:hAnsi="Batang"/>
          <w:sz w:val="20"/>
          <w:szCs w:val="20"/>
          <w:rPrChange w:id="1649" w:author="Santiago Arellano" w:date="2016-03-31T14:02:00Z">
            <w:rPr>
              <w:ins w:id="1650" w:author="Santiago Arellano" w:date="2016-03-31T14:02:00Z"/>
            </w:rPr>
          </w:rPrChange>
        </w:rPr>
      </w:pPr>
      <w:ins w:id="1651" w:author="Santiago Arellano" w:date="2016-03-31T14:02:00Z">
        <w:r w:rsidRPr="00091DA9">
          <w:rPr>
            <w:rFonts w:ascii="Batang" w:eastAsia="Batang" w:hAnsi="Batang"/>
            <w:sz w:val="20"/>
            <w:szCs w:val="20"/>
            <w:rPrChange w:id="1652" w:author="Santiago Arellano" w:date="2016-03-31T14:02:00Z">
              <w:rPr/>
            </w:rPrChange>
          </w:rPr>
          <w:tab/>
        </w:r>
        <w:r w:rsidRPr="00091DA9">
          <w:rPr>
            <w:rFonts w:ascii="Batang" w:eastAsia="Batang" w:hAnsi="Batang"/>
            <w:sz w:val="20"/>
            <w:szCs w:val="20"/>
            <w:rPrChange w:id="1653" w:author="Santiago Arellano" w:date="2016-03-31T14:02:00Z">
              <w:rPr/>
            </w:rPrChange>
          </w:rPr>
          <w:tab/>
        </w:r>
        <w:r w:rsidRPr="00091DA9">
          <w:rPr>
            <w:rFonts w:ascii="Batang" w:eastAsia="Batang" w:hAnsi="Batang"/>
            <w:sz w:val="20"/>
            <w:szCs w:val="20"/>
            <w:rPrChange w:id="1654" w:author="Santiago Arellano" w:date="2016-03-31T14:02:00Z">
              <w:rPr/>
            </w:rPrChange>
          </w:rPr>
          <w:tab/>
          <w:t>&lt;type&gt;0&lt;/type&gt;</w:t>
        </w:r>
      </w:ins>
    </w:p>
    <w:p w:rsidR="00091DA9" w:rsidRPr="00091DA9" w:rsidRDefault="00091DA9" w:rsidP="00091DA9">
      <w:pPr>
        <w:rPr>
          <w:ins w:id="1655" w:author="Santiago Arellano" w:date="2016-03-31T14:02:00Z"/>
          <w:rFonts w:ascii="Batang" w:eastAsia="Batang" w:hAnsi="Batang"/>
          <w:b/>
          <w:sz w:val="20"/>
          <w:szCs w:val="20"/>
          <w:rPrChange w:id="1656" w:author="Santiago Arellano" w:date="2016-03-31T14:05:00Z">
            <w:rPr>
              <w:ins w:id="1657" w:author="Santiago Arellano" w:date="2016-03-31T14:02:00Z"/>
            </w:rPr>
          </w:rPrChange>
        </w:rPr>
      </w:pPr>
      <w:ins w:id="1658" w:author="Santiago Arellano" w:date="2016-03-31T14:02:00Z">
        <w:r w:rsidRPr="00091DA9">
          <w:rPr>
            <w:rFonts w:ascii="Batang" w:eastAsia="Batang" w:hAnsi="Batang"/>
            <w:sz w:val="20"/>
            <w:szCs w:val="20"/>
            <w:rPrChange w:id="1659" w:author="Santiago Arellano" w:date="2016-03-31T14:02:00Z">
              <w:rPr/>
            </w:rPrChange>
          </w:rPr>
          <w:tab/>
        </w:r>
        <w:r w:rsidRPr="00091DA9">
          <w:rPr>
            <w:rFonts w:ascii="Batang" w:eastAsia="Batang" w:hAnsi="Batang"/>
            <w:sz w:val="20"/>
            <w:szCs w:val="20"/>
            <w:rPrChange w:id="1660" w:author="Santiago Arellano" w:date="2016-03-31T14:02:00Z">
              <w:rPr/>
            </w:rPrChange>
          </w:rPr>
          <w:tab/>
        </w:r>
        <w:r w:rsidRPr="00091DA9">
          <w:rPr>
            <w:rFonts w:ascii="Batang" w:eastAsia="Batang" w:hAnsi="Batang"/>
            <w:sz w:val="20"/>
            <w:szCs w:val="20"/>
            <w:rPrChange w:id="1661" w:author="Santiago Arellano" w:date="2016-03-31T14:02:00Z">
              <w:rPr/>
            </w:rPrChange>
          </w:rPr>
          <w:tab/>
        </w:r>
        <w:r w:rsidRPr="00091DA9">
          <w:rPr>
            <w:rFonts w:ascii="Batang" w:eastAsia="Batang" w:hAnsi="Batang"/>
            <w:b/>
            <w:sz w:val="20"/>
            <w:szCs w:val="20"/>
            <w:highlight w:val="red"/>
            <w:rPrChange w:id="1662" w:author="Santiago Arellano" w:date="2016-03-31T14:05:00Z">
              <w:rPr/>
            </w:rPrChange>
          </w:rPr>
          <w:t>&lt;electronics&gt;</w:t>
        </w:r>
      </w:ins>
      <w:ins w:id="1663" w:author="Santiago Arellano" w:date="2016-03-31T14:05:00Z">
        <w:r w:rsidRPr="00091DA9">
          <w:rPr>
            <w:rFonts w:ascii="Batang" w:eastAsia="Batang" w:hAnsi="Batang"/>
            <w:b/>
            <w:sz w:val="20"/>
            <w:szCs w:val="20"/>
            <w:highlight w:val="red"/>
            <w:rPrChange w:id="1664" w:author="Santiago Arellano" w:date="2016-03-31T14:05:00Z">
              <w:rPr>
                <w:rFonts w:ascii="Batang" w:eastAsia="Batang" w:hAnsi="Batang"/>
                <w:sz w:val="20"/>
                <w:szCs w:val="20"/>
              </w:rPr>
            </w:rPrChange>
          </w:rPr>
          <w:t>1</w:t>
        </w:r>
      </w:ins>
      <w:ins w:id="1665" w:author="Santiago Arellano" w:date="2016-03-31T14:02:00Z">
        <w:r w:rsidRPr="00091DA9">
          <w:rPr>
            <w:rFonts w:ascii="Batang" w:eastAsia="Batang" w:hAnsi="Batang"/>
            <w:b/>
            <w:sz w:val="20"/>
            <w:szCs w:val="20"/>
            <w:highlight w:val="red"/>
            <w:rPrChange w:id="1666" w:author="Santiago Arellano" w:date="2016-03-31T14:05:00Z">
              <w:rPr/>
            </w:rPrChange>
          </w:rPr>
          <w:t>&lt;/electronics&gt;</w:t>
        </w:r>
      </w:ins>
    </w:p>
    <w:p w:rsidR="00091DA9" w:rsidRPr="00091DA9" w:rsidRDefault="00091DA9" w:rsidP="00091DA9">
      <w:pPr>
        <w:rPr>
          <w:ins w:id="1667" w:author="Santiago Arellano" w:date="2016-03-31T14:02:00Z"/>
          <w:rFonts w:ascii="Batang" w:eastAsia="Batang" w:hAnsi="Batang"/>
          <w:sz w:val="20"/>
          <w:szCs w:val="20"/>
          <w:rPrChange w:id="1668" w:author="Santiago Arellano" w:date="2016-03-31T14:02:00Z">
            <w:rPr>
              <w:ins w:id="1669" w:author="Santiago Arellano" w:date="2016-03-31T14:02:00Z"/>
            </w:rPr>
          </w:rPrChange>
        </w:rPr>
      </w:pPr>
      <w:ins w:id="1670" w:author="Santiago Arellano" w:date="2016-03-31T14:02:00Z">
        <w:r w:rsidRPr="00091DA9">
          <w:rPr>
            <w:rFonts w:ascii="Batang" w:eastAsia="Batang" w:hAnsi="Batang"/>
            <w:sz w:val="20"/>
            <w:szCs w:val="20"/>
            <w:rPrChange w:id="1671" w:author="Santiago Arellano" w:date="2016-03-31T14:02:00Z">
              <w:rPr/>
            </w:rPrChange>
          </w:rPr>
          <w:tab/>
        </w:r>
        <w:r w:rsidRPr="00091DA9">
          <w:rPr>
            <w:rFonts w:ascii="Batang" w:eastAsia="Batang" w:hAnsi="Batang"/>
            <w:sz w:val="20"/>
            <w:szCs w:val="20"/>
            <w:rPrChange w:id="1672" w:author="Santiago Arellano" w:date="2016-03-31T14:02:00Z">
              <w:rPr/>
            </w:rPrChange>
          </w:rPr>
          <w:tab/>
        </w:r>
        <w:r w:rsidRPr="00091DA9">
          <w:rPr>
            <w:rFonts w:ascii="Batang" w:eastAsia="Batang" w:hAnsi="Batang"/>
            <w:sz w:val="20"/>
            <w:szCs w:val="20"/>
            <w:rPrChange w:id="1673" w:author="Santiago Arellano" w:date="2016-03-31T14:02:00Z">
              <w:rPr/>
            </w:rPrChange>
          </w:rPr>
          <w:tab/>
          <w:t>&lt;spectrometer&gt;</w:t>
        </w:r>
      </w:ins>
    </w:p>
    <w:p w:rsidR="00091DA9" w:rsidRPr="00091DA9" w:rsidRDefault="00091DA9" w:rsidP="00091DA9">
      <w:pPr>
        <w:rPr>
          <w:ins w:id="1674" w:author="Santiago Arellano" w:date="2016-03-31T14:02:00Z"/>
          <w:rFonts w:ascii="Batang" w:eastAsia="Batang" w:hAnsi="Batang"/>
          <w:sz w:val="20"/>
          <w:szCs w:val="20"/>
          <w:rPrChange w:id="1675" w:author="Santiago Arellano" w:date="2016-03-31T14:02:00Z">
            <w:rPr>
              <w:ins w:id="1676" w:author="Santiago Arellano" w:date="2016-03-31T14:02:00Z"/>
            </w:rPr>
          </w:rPrChange>
        </w:rPr>
      </w:pPr>
      <w:ins w:id="1677" w:author="Santiago Arellano" w:date="2016-03-31T14:02:00Z">
        <w:r w:rsidRPr="00091DA9">
          <w:rPr>
            <w:rFonts w:ascii="Batang" w:eastAsia="Batang" w:hAnsi="Batang"/>
            <w:sz w:val="20"/>
            <w:szCs w:val="20"/>
            <w:rPrChange w:id="1678" w:author="Santiago Arellano" w:date="2016-03-31T14:02:00Z">
              <w:rPr/>
            </w:rPrChange>
          </w:rPr>
          <w:lastRenderedPageBreak/>
          <w:tab/>
        </w:r>
        <w:r w:rsidRPr="00091DA9">
          <w:rPr>
            <w:rFonts w:ascii="Batang" w:eastAsia="Batang" w:hAnsi="Batang"/>
            <w:sz w:val="20"/>
            <w:szCs w:val="20"/>
            <w:rPrChange w:id="1679" w:author="Santiago Arellano" w:date="2016-03-31T14:02:00Z">
              <w:rPr/>
            </w:rPrChange>
          </w:rPr>
          <w:tab/>
        </w:r>
        <w:r w:rsidRPr="00091DA9">
          <w:rPr>
            <w:rFonts w:ascii="Batang" w:eastAsia="Batang" w:hAnsi="Batang"/>
            <w:sz w:val="20"/>
            <w:szCs w:val="20"/>
            <w:rPrChange w:id="1680" w:author="Santiago Arellano" w:date="2016-03-31T14:02:00Z">
              <w:rPr/>
            </w:rPrChange>
          </w:rPr>
          <w:tab/>
        </w:r>
        <w:r w:rsidRPr="00091DA9">
          <w:rPr>
            <w:rFonts w:ascii="Batang" w:eastAsia="Batang" w:hAnsi="Batang"/>
            <w:sz w:val="20"/>
            <w:szCs w:val="20"/>
            <w:rPrChange w:id="1681" w:author="Santiago Arellano" w:date="2016-03-31T14:02:00Z">
              <w:rPr/>
            </w:rPrChange>
          </w:rPr>
          <w:tab/>
          <w:t>&lt;serialNumber&gt;I2J8555&lt;/serialNumber&gt;</w:t>
        </w:r>
      </w:ins>
    </w:p>
    <w:p w:rsidR="00091DA9" w:rsidRPr="00091DA9" w:rsidRDefault="00091DA9" w:rsidP="00091DA9">
      <w:pPr>
        <w:rPr>
          <w:ins w:id="1682" w:author="Santiago Arellano" w:date="2016-03-31T14:02:00Z"/>
          <w:rFonts w:ascii="Batang" w:eastAsia="Batang" w:hAnsi="Batang"/>
          <w:sz w:val="20"/>
          <w:szCs w:val="20"/>
          <w:rPrChange w:id="1683" w:author="Santiago Arellano" w:date="2016-03-31T14:02:00Z">
            <w:rPr>
              <w:ins w:id="1684" w:author="Santiago Arellano" w:date="2016-03-31T14:02:00Z"/>
            </w:rPr>
          </w:rPrChange>
        </w:rPr>
      </w:pPr>
      <w:ins w:id="1685" w:author="Santiago Arellano" w:date="2016-03-31T14:02:00Z">
        <w:r w:rsidRPr="00091DA9">
          <w:rPr>
            <w:rFonts w:ascii="Batang" w:eastAsia="Batang" w:hAnsi="Batang"/>
            <w:sz w:val="20"/>
            <w:szCs w:val="20"/>
            <w:rPrChange w:id="1686" w:author="Santiago Arellano" w:date="2016-03-31T14:02:00Z">
              <w:rPr/>
            </w:rPrChange>
          </w:rPr>
          <w:tab/>
        </w:r>
        <w:r w:rsidRPr="00091DA9">
          <w:rPr>
            <w:rFonts w:ascii="Batang" w:eastAsia="Batang" w:hAnsi="Batang"/>
            <w:sz w:val="20"/>
            <w:szCs w:val="20"/>
            <w:rPrChange w:id="1687" w:author="Santiago Arellano" w:date="2016-03-31T14:02:00Z">
              <w:rPr/>
            </w:rPrChange>
          </w:rPr>
          <w:tab/>
        </w:r>
        <w:r w:rsidRPr="00091DA9">
          <w:rPr>
            <w:rFonts w:ascii="Batang" w:eastAsia="Batang" w:hAnsi="Batang"/>
            <w:sz w:val="20"/>
            <w:szCs w:val="20"/>
            <w:rPrChange w:id="1688" w:author="Santiago Arellano" w:date="2016-03-31T14:02:00Z">
              <w:rPr/>
            </w:rPrChange>
          </w:rPr>
          <w:tab/>
        </w:r>
        <w:r w:rsidRPr="00091DA9">
          <w:rPr>
            <w:rFonts w:ascii="Batang" w:eastAsia="Batang" w:hAnsi="Batang"/>
            <w:sz w:val="20"/>
            <w:szCs w:val="20"/>
            <w:rPrChange w:id="1689" w:author="Santiago Arellano" w:date="2016-03-31T14:02:00Z">
              <w:rPr/>
            </w:rPrChange>
          </w:rPr>
          <w:tab/>
          <w:t>&lt;model&gt;S2000&lt;/model&gt;</w:t>
        </w:r>
      </w:ins>
    </w:p>
    <w:p w:rsidR="00091DA9" w:rsidRPr="00091DA9" w:rsidRDefault="00091DA9" w:rsidP="00091DA9">
      <w:pPr>
        <w:rPr>
          <w:ins w:id="1690" w:author="Santiago Arellano" w:date="2016-03-31T14:02:00Z"/>
          <w:rFonts w:ascii="Batang" w:eastAsia="Batang" w:hAnsi="Batang"/>
          <w:sz w:val="20"/>
          <w:szCs w:val="20"/>
          <w:rPrChange w:id="1691" w:author="Santiago Arellano" w:date="2016-03-31T14:02:00Z">
            <w:rPr>
              <w:ins w:id="1692" w:author="Santiago Arellano" w:date="2016-03-31T14:02:00Z"/>
            </w:rPr>
          </w:rPrChange>
        </w:rPr>
      </w:pPr>
      <w:ins w:id="1693" w:author="Santiago Arellano" w:date="2016-03-31T14:02:00Z">
        <w:r w:rsidRPr="00091DA9">
          <w:rPr>
            <w:rFonts w:ascii="Batang" w:eastAsia="Batang" w:hAnsi="Batang"/>
            <w:sz w:val="20"/>
            <w:szCs w:val="20"/>
            <w:rPrChange w:id="1694" w:author="Santiago Arellano" w:date="2016-03-31T14:02:00Z">
              <w:rPr/>
            </w:rPrChange>
          </w:rPr>
          <w:tab/>
        </w:r>
        <w:r w:rsidRPr="00091DA9">
          <w:rPr>
            <w:rFonts w:ascii="Batang" w:eastAsia="Batang" w:hAnsi="Batang"/>
            <w:sz w:val="20"/>
            <w:szCs w:val="20"/>
            <w:rPrChange w:id="1695" w:author="Santiago Arellano" w:date="2016-03-31T14:02:00Z">
              <w:rPr/>
            </w:rPrChange>
          </w:rPr>
          <w:tab/>
        </w:r>
        <w:r w:rsidRPr="00091DA9">
          <w:rPr>
            <w:rFonts w:ascii="Batang" w:eastAsia="Batang" w:hAnsi="Batang"/>
            <w:sz w:val="20"/>
            <w:szCs w:val="20"/>
            <w:rPrChange w:id="1696" w:author="Santiago Arellano" w:date="2016-03-31T14:02:00Z">
              <w:rPr/>
            </w:rPrChange>
          </w:rPr>
          <w:tab/>
        </w:r>
        <w:r w:rsidRPr="00091DA9">
          <w:rPr>
            <w:rFonts w:ascii="Batang" w:eastAsia="Batang" w:hAnsi="Batang"/>
            <w:sz w:val="20"/>
            <w:szCs w:val="20"/>
            <w:rPrChange w:id="1697" w:author="Santiago Arellano" w:date="2016-03-31T14:02:00Z">
              <w:rPr/>
            </w:rPrChange>
          </w:rPr>
          <w:tab/>
          <w:t>&lt;channel number="0"&gt;</w:t>
        </w:r>
      </w:ins>
    </w:p>
    <w:p w:rsidR="00091DA9" w:rsidRPr="00091DA9" w:rsidRDefault="00091DA9" w:rsidP="00091DA9">
      <w:pPr>
        <w:rPr>
          <w:ins w:id="1698" w:author="Santiago Arellano" w:date="2016-03-31T14:02:00Z"/>
          <w:rFonts w:ascii="Batang" w:eastAsia="Batang" w:hAnsi="Batang"/>
          <w:sz w:val="20"/>
          <w:szCs w:val="20"/>
          <w:rPrChange w:id="1699" w:author="Santiago Arellano" w:date="2016-03-31T14:02:00Z">
            <w:rPr>
              <w:ins w:id="1700" w:author="Santiago Arellano" w:date="2016-03-31T14:02:00Z"/>
            </w:rPr>
          </w:rPrChange>
        </w:rPr>
      </w:pPr>
      <w:ins w:id="1701" w:author="Santiago Arellano" w:date="2016-03-31T14:02:00Z">
        <w:r w:rsidRPr="00091DA9">
          <w:rPr>
            <w:rFonts w:ascii="Batang" w:eastAsia="Batang" w:hAnsi="Batang"/>
            <w:sz w:val="20"/>
            <w:szCs w:val="20"/>
            <w:rPrChange w:id="1702" w:author="Santiago Arellano" w:date="2016-03-31T14:02:00Z">
              <w:rPr/>
            </w:rPrChange>
          </w:rPr>
          <w:tab/>
        </w:r>
        <w:r w:rsidRPr="00091DA9">
          <w:rPr>
            <w:rFonts w:ascii="Batang" w:eastAsia="Batang" w:hAnsi="Batang"/>
            <w:sz w:val="20"/>
            <w:szCs w:val="20"/>
            <w:rPrChange w:id="1703" w:author="Santiago Arellano" w:date="2016-03-31T14:02:00Z">
              <w:rPr/>
            </w:rPrChange>
          </w:rPr>
          <w:tab/>
        </w:r>
        <w:r w:rsidRPr="00091DA9">
          <w:rPr>
            <w:rFonts w:ascii="Batang" w:eastAsia="Batang" w:hAnsi="Batang"/>
            <w:sz w:val="20"/>
            <w:szCs w:val="20"/>
            <w:rPrChange w:id="1704" w:author="Santiago Arellano" w:date="2016-03-31T14:02:00Z">
              <w:rPr/>
            </w:rPrChange>
          </w:rPr>
          <w:tab/>
        </w:r>
        <w:r w:rsidRPr="00091DA9">
          <w:rPr>
            <w:rFonts w:ascii="Batang" w:eastAsia="Batang" w:hAnsi="Batang"/>
            <w:sz w:val="20"/>
            <w:szCs w:val="20"/>
            <w:rPrChange w:id="1705" w:author="Santiago Arellano" w:date="2016-03-31T14:02:00Z">
              <w:rPr/>
            </w:rPrChange>
          </w:rPr>
          <w:tab/>
        </w:r>
        <w:r w:rsidRPr="00091DA9">
          <w:rPr>
            <w:rFonts w:ascii="Batang" w:eastAsia="Batang" w:hAnsi="Batang"/>
            <w:sz w:val="20"/>
            <w:szCs w:val="20"/>
            <w:rPrChange w:id="1706" w:author="Santiago Arellano" w:date="2016-03-31T14:02:00Z">
              <w:rPr/>
            </w:rPrChange>
          </w:rPr>
          <w:tab/>
          <w:t>&lt;Reference&gt;</w:t>
        </w:r>
      </w:ins>
    </w:p>
    <w:p w:rsidR="00091DA9" w:rsidRPr="00091DA9" w:rsidRDefault="00091DA9" w:rsidP="00091DA9">
      <w:pPr>
        <w:rPr>
          <w:ins w:id="1707" w:author="Santiago Arellano" w:date="2016-03-31T14:02:00Z"/>
          <w:rFonts w:ascii="Batang" w:eastAsia="Batang" w:hAnsi="Batang"/>
          <w:sz w:val="20"/>
          <w:szCs w:val="20"/>
          <w:rPrChange w:id="1708" w:author="Santiago Arellano" w:date="2016-03-31T14:02:00Z">
            <w:rPr>
              <w:ins w:id="1709" w:author="Santiago Arellano" w:date="2016-03-31T14:02:00Z"/>
            </w:rPr>
          </w:rPrChange>
        </w:rPr>
      </w:pPr>
      <w:ins w:id="1710" w:author="Santiago Arellano" w:date="2016-03-31T14:02:00Z">
        <w:r w:rsidRPr="00091DA9">
          <w:rPr>
            <w:rFonts w:ascii="Batang" w:eastAsia="Batang" w:hAnsi="Batang"/>
            <w:sz w:val="20"/>
            <w:szCs w:val="20"/>
            <w:rPrChange w:id="1711" w:author="Santiago Arellano" w:date="2016-03-31T14:02:00Z">
              <w:rPr/>
            </w:rPrChange>
          </w:rPr>
          <w:tab/>
        </w:r>
        <w:r w:rsidRPr="00091DA9">
          <w:rPr>
            <w:rFonts w:ascii="Batang" w:eastAsia="Batang" w:hAnsi="Batang"/>
            <w:sz w:val="20"/>
            <w:szCs w:val="20"/>
            <w:rPrChange w:id="1712" w:author="Santiago Arellano" w:date="2016-03-31T14:02:00Z">
              <w:rPr/>
            </w:rPrChange>
          </w:rPr>
          <w:tab/>
        </w:r>
        <w:r w:rsidRPr="00091DA9">
          <w:rPr>
            <w:rFonts w:ascii="Batang" w:eastAsia="Batang" w:hAnsi="Batang"/>
            <w:sz w:val="20"/>
            <w:szCs w:val="20"/>
            <w:rPrChange w:id="1713" w:author="Santiago Arellano" w:date="2016-03-31T14:02:00Z">
              <w:rPr/>
            </w:rPrChange>
          </w:rPr>
          <w:tab/>
        </w:r>
        <w:r w:rsidRPr="00091DA9">
          <w:rPr>
            <w:rFonts w:ascii="Batang" w:eastAsia="Batang" w:hAnsi="Batang"/>
            <w:sz w:val="20"/>
            <w:szCs w:val="20"/>
            <w:rPrChange w:id="1714" w:author="Santiago Arellano" w:date="2016-03-31T14:02:00Z">
              <w:rPr/>
            </w:rPrChange>
          </w:rPr>
          <w:tab/>
        </w:r>
        <w:r w:rsidRPr="00091DA9">
          <w:rPr>
            <w:rFonts w:ascii="Batang" w:eastAsia="Batang" w:hAnsi="Batang"/>
            <w:sz w:val="20"/>
            <w:szCs w:val="20"/>
            <w:rPrChange w:id="1715" w:author="Santiago Arellano" w:date="2016-03-31T14:02:00Z">
              <w:rPr/>
            </w:rPrChange>
          </w:rPr>
          <w:tab/>
        </w:r>
        <w:r w:rsidRPr="00091DA9">
          <w:rPr>
            <w:rFonts w:ascii="Batang" w:eastAsia="Batang" w:hAnsi="Batang"/>
            <w:sz w:val="20"/>
            <w:szCs w:val="20"/>
            <w:rPrChange w:id="1716" w:author="Santiago Arellano" w:date="2016-03-31T14:02:00Z">
              <w:rPr/>
            </w:rPrChange>
          </w:rPr>
          <w:tab/>
          <w:t>&lt;name&gt;SO2&lt;/name&gt;</w:t>
        </w:r>
        <w:r w:rsidRPr="00091DA9">
          <w:rPr>
            <w:rFonts w:ascii="Batang" w:eastAsia="Batang" w:hAnsi="Batang"/>
            <w:sz w:val="20"/>
            <w:szCs w:val="20"/>
            <w:rPrChange w:id="1717" w:author="Santiago Arellano" w:date="2016-03-31T14:02:00Z">
              <w:rPr/>
            </w:rPrChange>
          </w:rPr>
          <w:tab/>
        </w:r>
        <w:r w:rsidRPr="00091DA9">
          <w:rPr>
            <w:rFonts w:ascii="Batang" w:eastAsia="Batang" w:hAnsi="Batang"/>
            <w:sz w:val="20"/>
            <w:szCs w:val="20"/>
            <w:rPrChange w:id="1718" w:author="Santiago Arellano" w:date="2016-03-31T14:02:00Z">
              <w:rPr/>
            </w:rPrChange>
          </w:rPr>
          <w:tab/>
        </w:r>
        <w:r w:rsidRPr="00091DA9">
          <w:rPr>
            <w:rFonts w:ascii="Batang" w:eastAsia="Batang" w:hAnsi="Batang"/>
            <w:sz w:val="20"/>
            <w:szCs w:val="20"/>
            <w:rPrChange w:id="1719" w:author="Santiago Arellano" w:date="2016-03-31T14:02:00Z">
              <w:rPr/>
            </w:rPrChange>
          </w:rPr>
          <w:tab/>
        </w:r>
        <w:r w:rsidRPr="00091DA9">
          <w:rPr>
            <w:rFonts w:ascii="Batang" w:eastAsia="Batang" w:hAnsi="Batang"/>
            <w:sz w:val="20"/>
            <w:szCs w:val="20"/>
            <w:rPrChange w:id="1720" w:author="Santiago Arellano" w:date="2016-03-31T14:02:00Z">
              <w:rPr/>
            </w:rPrChange>
          </w:rPr>
          <w:tab/>
        </w:r>
        <w:r w:rsidRPr="00091DA9">
          <w:rPr>
            <w:rFonts w:ascii="Batang" w:eastAsia="Batang" w:hAnsi="Batang"/>
            <w:sz w:val="20"/>
            <w:szCs w:val="20"/>
            <w:rPrChange w:id="1721" w:author="Santiago Arellano" w:date="2016-03-31T14:02:00Z">
              <w:rPr/>
            </w:rPrChange>
          </w:rPr>
          <w:tab/>
        </w:r>
        <w:r w:rsidRPr="00091DA9">
          <w:rPr>
            <w:rFonts w:ascii="Batang" w:eastAsia="Batang" w:hAnsi="Batang"/>
            <w:sz w:val="20"/>
            <w:szCs w:val="20"/>
            <w:rPrChange w:id="1722" w:author="Santiago Arellano" w:date="2016-03-31T14:02:00Z">
              <w:rPr/>
            </w:rPrChange>
          </w:rPr>
          <w:tab/>
          <w:t>&lt;path&gt;E:</w:t>
        </w:r>
      </w:ins>
      <w:ins w:id="1723" w:author="Santiago Arellano" w:date="2016-03-31T14:03:00Z">
        <w:r>
          <w:rPr>
            <w:rFonts w:ascii="Batang" w:eastAsia="Batang" w:hAnsi="Batang"/>
            <w:sz w:val="20"/>
            <w:szCs w:val="20"/>
          </w:rPr>
          <w:t>/</w:t>
        </w:r>
      </w:ins>
      <w:ins w:id="1724" w:author="Santiago Arellano" w:date="2016-03-31T14:02:00Z">
        <w:r w:rsidRPr="00091DA9">
          <w:rPr>
            <w:rFonts w:ascii="Batang" w:eastAsia="Batang" w:hAnsi="Batang"/>
            <w:sz w:val="20"/>
            <w:szCs w:val="20"/>
            <w:rPrChange w:id="1725" w:author="Santiago Arellano" w:date="2016-03-31T14:02:00Z">
              <w:rPr/>
            </w:rPrChange>
          </w:rPr>
          <w:t>NOVAC</w:t>
        </w:r>
      </w:ins>
      <w:ins w:id="1726" w:author="Santiago Arellano" w:date="2016-03-31T14:03:00Z">
        <w:r>
          <w:rPr>
            <w:rFonts w:ascii="Batang" w:eastAsia="Batang" w:hAnsi="Batang"/>
            <w:sz w:val="20"/>
            <w:szCs w:val="20"/>
          </w:rPr>
          <w:t>/</w:t>
        </w:r>
      </w:ins>
      <w:ins w:id="1727" w:author="Santiago Arellano" w:date="2016-03-31T14:02:00Z">
        <w:r w:rsidRPr="00091DA9">
          <w:rPr>
            <w:rFonts w:ascii="Batang" w:eastAsia="Batang" w:hAnsi="Batang"/>
            <w:sz w:val="20"/>
            <w:szCs w:val="20"/>
            <w:rPrChange w:id="1728" w:author="Santiago Arellano" w:date="2016-03-31T14:02:00Z">
              <w:rPr/>
            </w:rPrChange>
          </w:rPr>
          <w:t>References</w:t>
        </w:r>
      </w:ins>
      <w:ins w:id="1729" w:author="Santiago Arellano" w:date="2016-03-31T14:03:00Z">
        <w:r>
          <w:rPr>
            <w:rFonts w:ascii="Batang" w:eastAsia="Batang" w:hAnsi="Batang"/>
            <w:sz w:val="20"/>
            <w:szCs w:val="20"/>
          </w:rPr>
          <w:t>/</w:t>
        </w:r>
      </w:ins>
      <w:ins w:id="1730" w:author="Santiago Arellano" w:date="2016-03-31T14:02:00Z">
        <w:r w:rsidRPr="00091DA9">
          <w:rPr>
            <w:rFonts w:ascii="Batang" w:eastAsia="Batang" w:hAnsi="Batang"/>
            <w:sz w:val="20"/>
            <w:szCs w:val="20"/>
            <w:rPrChange w:id="1731" w:author="Santiago Arellano" w:date="2016-03-31T14:02:00Z">
              <w:rPr/>
            </w:rPrChange>
          </w:rPr>
          <w:t>I2J8555_SO2_294K_HP500.xs&lt;/path&gt;</w:t>
        </w:r>
      </w:ins>
    </w:p>
    <w:p w:rsidR="00091DA9" w:rsidRPr="00091DA9" w:rsidRDefault="00091DA9" w:rsidP="00091DA9">
      <w:pPr>
        <w:rPr>
          <w:ins w:id="1732" w:author="Santiago Arellano" w:date="2016-03-31T14:02:00Z"/>
          <w:rFonts w:ascii="Batang" w:eastAsia="Batang" w:hAnsi="Batang"/>
          <w:sz w:val="20"/>
          <w:szCs w:val="20"/>
          <w:rPrChange w:id="1733" w:author="Santiago Arellano" w:date="2016-03-31T14:02:00Z">
            <w:rPr>
              <w:ins w:id="1734" w:author="Santiago Arellano" w:date="2016-03-31T14:02:00Z"/>
            </w:rPr>
          </w:rPrChange>
        </w:rPr>
      </w:pPr>
      <w:ins w:id="1735" w:author="Santiago Arellano" w:date="2016-03-31T14:02:00Z">
        <w:r w:rsidRPr="00091DA9">
          <w:rPr>
            <w:rFonts w:ascii="Batang" w:eastAsia="Batang" w:hAnsi="Batang"/>
            <w:sz w:val="20"/>
            <w:szCs w:val="20"/>
            <w:rPrChange w:id="1736" w:author="Santiago Arellano" w:date="2016-03-31T14:02:00Z">
              <w:rPr/>
            </w:rPrChange>
          </w:rPr>
          <w:tab/>
        </w:r>
        <w:r w:rsidRPr="00091DA9">
          <w:rPr>
            <w:rFonts w:ascii="Batang" w:eastAsia="Batang" w:hAnsi="Batang"/>
            <w:sz w:val="20"/>
            <w:szCs w:val="20"/>
            <w:rPrChange w:id="1737" w:author="Santiago Arellano" w:date="2016-03-31T14:02:00Z">
              <w:rPr/>
            </w:rPrChange>
          </w:rPr>
          <w:tab/>
        </w:r>
        <w:r w:rsidRPr="00091DA9">
          <w:rPr>
            <w:rFonts w:ascii="Batang" w:eastAsia="Batang" w:hAnsi="Batang"/>
            <w:sz w:val="20"/>
            <w:szCs w:val="20"/>
            <w:rPrChange w:id="1738" w:author="Santiago Arellano" w:date="2016-03-31T14:02:00Z">
              <w:rPr/>
            </w:rPrChange>
          </w:rPr>
          <w:tab/>
        </w:r>
        <w:r w:rsidRPr="00091DA9">
          <w:rPr>
            <w:rFonts w:ascii="Batang" w:eastAsia="Batang" w:hAnsi="Batang"/>
            <w:sz w:val="20"/>
            <w:szCs w:val="20"/>
            <w:rPrChange w:id="1739" w:author="Santiago Arellano" w:date="2016-03-31T14:02:00Z">
              <w:rPr/>
            </w:rPrChange>
          </w:rPr>
          <w:tab/>
        </w:r>
        <w:r w:rsidRPr="00091DA9">
          <w:rPr>
            <w:rFonts w:ascii="Batang" w:eastAsia="Batang" w:hAnsi="Batang"/>
            <w:sz w:val="20"/>
            <w:szCs w:val="20"/>
            <w:rPrChange w:id="1740" w:author="Santiago Arellano" w:date="2016-03-31T14:02:00Z">
              <w:rPr/>
            </w:rPrChange>
          </w:rPr>
          <w:tab/>
        </w:r>
        <w:r w:rsidRPr="00091DA9">
          <w:rPr>
            <w:rFonts w:ascii="Batang" w:eastAsia="Batang" w:hAnsi="Batang"/>
            <w:sz w:val="20"/>
            <w:szCs w:val="20"/>
            <w:rPrChange w:id="1741" w:author="Santiago Arellano" w:date="2016-03-31T14:02:00Z">
              <w:rPr/>
            </w:rPrChange>
          </w:rPr>
          <w:tab/>
          <w:t>&lt;shift&gt;fix to 0.00&lt;/shift&gt;</w:t>
        </w:r>
      </w:ins>
    </w:p>
    <w:p w:rsidR="00091DA9" w:rsidRPr="00091DA9" w:rsidRDefault="00091DA9" w:rsidP="00091DA9">
      <w:pPr>
        <w:rPr>
          <w:ins w:id="1742" w:author="Santiago Arellano" w:date="2016-03-31T14:02:00Z"/>
          <w:rFonts w:ascii="Batang" w:eastAsia="Batang" w:hAnsi="Batang"/>
          <w:sz w:val="20"/>
          <w:szCs w:val="20"/>
          <w:rPrChange w:id="1743" w:author="Santiago Arellano" w:date="2016-03-31T14:02:00Z">
            <w:rPr>
              <w:ins w:id="1744" w:author="Santiago Arellano" w:date="2016-03-31T14:02:00Z"/>
            </w:rPr>
          </w:rPrChange>
        </w:rPr>
      </w:pPr>
      <w:ins w:id="1745" w:author="Santiago Arellano" w:date="2016-03-31T14:02:00Z">
        <w:r w:rsidRPr="00091DA9">
          <w:rPr>
            <w:rFonts w:ascii="Batang" w:eastAsia="Batang" w:hAnsi="Batang"/>
            <w:sz w:val="20"/>
            <w:szCs w:val="20"/>
            <w:rPrChange w:id="1746" w:author="Santiago Arellano" w:date="2016-03-31T14:02:00Z">
              <w:rPr/>
            </w:rPrChange>
          </w:rPr>
          <w:tab/>
        </w:r>
        <w:r w:rsidRPr="00091DA9">
          <w:rPr>
            <w:rFonts w:ascii="Batang" w:eastAsia="Batang" w:hAnsi="Batang"/>
            <w:sz w:val="20"/>
            <w:szCs w:val="20"/>
            <w:rPrChange w:id="1747" w:author="Santiago Arellano" w:date="2016-03-31T14:02:00Z">
              <w:rPr/>
            </w:rPrChange>
          </w:rPr>
          <w:tab/>
        </w:r>
        <w:r w:rsidRPr="00091DA9">
          <w:rPr>
            <w:rFonts w:ascii="Batang" w:eastAsia="Batang" w:hAnsi="Batang"/>
            <w:sz w:val="20"/>
            <w:szCs w:val="20"/>
            <w:rPrChange w:id="1748" w:author="Santiago Arellano" w:date="2016-03-31T14:02:00Z">
              <w:rPr/>
            </w:rPrChange>
          </w:rPr>
          <w:tab/>
        </w:r>
        <w:r w:rsidRPr="00091DA9">
          <w:rPr>
            <w:rFonts w:ascii="Batang" w:eastAsia="Batang" w:hAnsi="Batang"/>
            <w:sz w:val="20"/>
            <w:szCs w:val="20"/>
            <w:rPrChange w:id="1749" w:author="Santiago Arellano" w:date="2016-03-31T14:02:00Z">
              <w:rPr/>
            </w:rPrChange>
          </w:rPr>
          <w:tab/>
        </w:r>
        <w:r w:rsidRPr="00091DA9">
          <w:rPr>
            <w:rFonts w:ascii="Batang" w:eastAsia="Batang" w:hAnsi="Batang"/>
            <w:sz w:val="20"/>
            <w:szCs w:val="20"/>
            <w:rPrChange w:id="1750" w:author="Santiago Arellano" w:date="2016-03-31T14:02:00Z">
              <w:rPr/>
            </w:rPrChange>
          </w:rPr>
          <w:tab/>
        </w:r>
        <w:r w:rsidRPr="00091DA9">
          <w:rPr>
            <w:rFonts w:ascii="Batang" w:eastAsia="Batang" w:hAnsi="Batang"/>
            <w:sz w:val="20"/>
            <w:szCs w:val="20"/>
            <w:rPrChange w:id="1751" w:author="Santiago Arellano" w:date="2016-03-31T14:02:00Z">
              <w:rPr/>
            </w:rPrChange>
          </w:rPr>
          <w:tab/>
          <w:t>&lt;squeeze&gt;fix to 1.00&lt;/squeeze&gt;</w:t>
        </w:r>
      </w:ins>
    </w:p>
    <w:p w:rsidR="00091DA9" w:rsidRPr="00091DA9" w:rsidRDefault="00091DA9" w:rsidP="00091DA9">
      <w:pPr>
        <w:rPr>
          <w:ins w:id="1752" w:author="Santiago Arellano" w:date="2016-03-31T14:02:00Z"/>
          <w:rFonts w:ascii="Batang" w:eastAsia="Batang" w:hAnsi="Batang"/>
          <w:sz w:val="20"/>
          <w:szCs w:val="20"/>
          <w:rPrChange w:id="1753" w:author="Santiago Arellano" w:date="2016-03-31T14:02:00Z">
            <w:rPr>
              <w:ins w:id="1754" w:author="Santiago Arellano" w:date="2016-03-31T14:02:00Z"/>
            </w:rPr>
          </w:rPrChange>
        </w:rPr>
      </w:pPr>
      <w:ins w:id="1755" w:author="Santiago Arellano" w:date="2016-03-31T14:02:00Z">
        <w:r w:rsidRPr="00091DA9">
          <w:rPr>
            <w:rFonts w:ascii="Batang" w:eastAsia="Batang" w:hAnsi="Batang"/>
            <w:sz w:val="20"/>
            <w:szCs w:val="20"/>
            <w:rPrChange w:id="1756" w:author="Santiago Arellano" w:date="2016-03-31T14:02:00Z">
              <w:rPr/>
            </w:rPrChange>
          </w:rPr>
          <w:tab/>
        </w:r>
        <w:r w:rsidRPr="00091DA9">
          <w:rPr>
            <w:rFonts w:ascii="Batang" w:eastAsia="Batang" w:hAnsi="Batang"/>
            <w:sz w:val="20"/>
            <w:szCs w:val="20"/>
            <w:rPrChange w:id="1757" w:author="Santiago Arellano" w:date="2016-03-31T14:02:00Z">
              <w:rPr/>
            </w:rPrChange>
          </w:rPr>
          <w:tab/>
        </w:r>
        <w:r w:rsidRPr="00091DA9">
          <w:rPr>
            <w:rFonts w:ascii="Batang" w:eastAsia="Batang" w:hAnsi="Batang"/>
            <w:sz w:val="20"/>
            <w:szCs w:val="20"/>
            <w:rPrChange w:id="1758" w:author="Santiago Arellano" w:date="2016-03-31T14:02:00Z">
              <w:rPr/>
            </w:rPrChange>
          </w:rPr>
          <w:tab/>
        </w:r>
        <w:r w:rsidRPr="00091DA9">
          <w:rPr>
            <w:rFonts w:ascii="Batang" w:eastAsia="Batang" w:hAnsi="Batang"/>
            <w:sz w:val="20"/>
            <w:szCs w:val="20"/>
            <w:rPrChange w:id="1759" w:author="Santiago Arellano" w:date="2016-03-31T14:02:00Z">
              <w:rPr/>
            </w:rPrChange>
          </w:rPr>
          <w:tab/>
        </w:r>
        <w:r w:rsidRPr="00091DA9">
          <w:rPr>
            <w:rFonts w:ascii="Batang" w:eastAsia="Batang" w:hAnsi="Batang"/>
            <w:sz w:val="20"/>
            <w:szCs w:val="20"/>
            <w:rPrChange w:id="1760" w:author="Santiago Arellano" w:date="2016-03-31T14:02:00Z">
              <w:rPr/>
            </w:rPrChange>
          </w:rPr>
          <w:tab/>
          <w:t>&lt;/Reference&gt;</w:t>
        </w:r>
      </w:ins>
    </w:p>
    <w:p w:rsidR="00091DA9" w:rsidRPr="00091DA9" w:rsidRDefault="00091DA9" w:rsidP="00091DA9">
      <w:pPr>
        <w:rPr>
          <w:ins w:id="1761" w:author="Santiago Arellano" w:date="2016-03-31T14:02:00Z"/>
          <w:rFonts w:ascii="Batang" w:eastAsia="Batang" w:hAnsi="Batang"/>
          <w:sz w:val="20"/>
          <w:szCs w:val="20"/>
          <w:rPrChange w:id="1762" w:author="Santiago Arellano" w:date="2016-03-31T14:02:00Z">
            <w:rPr>
              <w:ins w:id="1763" w:author="Santiago Arellano" w:date="2016-03-31T14:02:00Z"/>
            </w:rPr>
          </w:rPrChange>
        </w:rPr>
      </w:pPr>
      <w:ins w:id="1764" w:author="Santiago Arellano" w:date="2016-03-31T14:02:00Z">
        <w:r w:rsidRPr="00091DA9">
          <w:rPr>
            <w:rFonts w:ascii="Batang" w:eastAsia="Batang" w:hAnsi="Batang"/>
            <w:sz w:val="20"/>
            <w:szCs w:val="20"/>
            <w:rPrChange w:id="1765" w:author="Santiago Arellano" w:date="2016-03-31T14:02:00Z">
              <w:rPr/>
            </w:rPrChange>
          </w:rPr>
          <w:tab/>
        </w:r>
        <w:r w:rsidRPr="00091DA9">
          <w:rPr>
            <w:rFonts w:ascii="Batang" w:eastAsia="Batang" w:hAnsi="Batang"/>
            <w:sz w:val="20"/>
            <w:szCs w:val="20"/>
            <w:rPrChange w:id="1766" w:author="Santiago Arellano" w:date="2016-03-31T14:02:00Z">
              <w:rPr/>
            </w:rPrChange>
          </w:rPr>
          <w:tab/>
        </w:r>
        <w:r w:rsidRPr="00091DA9">
          <w:rPr>
            <w:rFonts w:ascii="Batang" w:eastAsia="Batang" w:hAnsi="Batang"/>
            <w:sz w:val="20"/>
            <w:szCs w:val="20"/>
            <w:rPrChange w:id="1767" w:author="Santiago Arellano" w:date="2016-03-31T14:02:00Z">
              <w:rPr/>
            </w:rPrChange>
          </w:rPr>
          <w:tab/>
        </w:r>
        <w:r w:rsidRPr="00091DA9">
          <w:rPr>
            <w:rFonts w:ascii="Batang" w:eastAsia="Batang" w:hAnsi="Batang"/>
            <w:sz w:val="20"/>
            <w:szCs w:val="20"/>
            <w:rPrChange w:id="1768" w:author="Santiago Arellano" w:date="2016-03-31T14:02:00Z">
              <w:rPr/>
            </w:rPrChange>
          </w:rPr>
          <w:tab/>
        </w:r>
        <w:r w:rsidRPr="00091DA9">
          <w:rPr>
            <w:rFonts w:ascii="Batang" w:eastAsia="Batang" w:hAnsi="Batang"/>
            <w:sz w:val="20"/>
            <w:szCs w:val="20"/>
            <w:rPrChange w:id="1769" w:author="Santiago Arellano" w:date="2016-03-31T14:02:00Z">
              <w:rPr/>
            </w:rPrChange>
          </w:rPr>
          <w:tab/>
          <w:t>&lt;Reference&gt;</w:t>
        </w:r>
      </w:ins>
    </w:p>
    <w:p w:rsidR="00091DA9" w:rsidRPr="00091DA9" w:rsidRDefault="00091DA9" w:rsidP="00091DA9">
      <w:pPr>
        <w:rPr>
          <w:ins w:id="1770" w:author="Santiago Arellano" w:date="2016-03-31T14:02:00Z"/>
          <w:rFonts w:ascii="Batang" w:eastAsia="Batang" w:hAnsi="Batang"/>
          <w:sz w:val="20"/>
          <w:szCs w:val="20"/>
          <w:rPrChange w:id="1771" w:author="Santiago Arellano" w:date="2016-03-31T14:02:00Z">
            <w:rPr>
              <w:ins w:id="1772" w:author="Santiago Arellano" w:date="2016-03-31T14:02:00Z"/>
            </w:rPr>
          </w:rPrChange>
        </w:rPr>
      </w:pPr>
      <w:ins w:id="1773" w:author="Santiago Arellano" w:date="2016-03-31T14:02:00Z">
        <w:r w:rsidRPr="00091DA9">
          <w:rPr>
            <w:rFonts w:ascii="Batang" w:eastAsia="Batang" w:hAnsi="Batang"/>
            <w:sz w:val="20"/>
            <w:szCs w:val="20"/>
            <w:rPrChange w:id="1774" w:author="Santiago Arellano" w:date="2016-03-31T14:02:00Z">
              <w:rPr/>
            </w:rPrChange>
          </w:rPr>
          <w:tab/>
        </w:r>
        <w:r w:rsidRPr="00091DA9">
          <w:rPr>
            <w:rFonts w:ascii="Batang" w:eastAsia="Batang" w:hAnsi="Batang"/>
            <w:sz w:val="20"/>
            <w:szCs w:val="20"/>
            <w:rPrChange w:id="1775" w:author="Santiago Arellano" w:date="2016-03-31T14:02:00Z">
              <w:rPr/>
            </w:rPrChange>
          </w:rPr>
          <w:tab/>
        </w:r>
        <w:r w:rsidRPr="00091DA9">
          <w:rPr>
            <w:rFonts w:ascii="Batang" w:eastAsia="Batang" w:hAnsi="Batang"/>
            <w:sz w:val="20"/>
            <w:szCs w:val="20"/>
            <w:rPrChange w:id="1776" w:author="Santiago Arellano" w:date="2016-03-31T14:02:00Z">
              <w:rPr/>
            </w:rPrChange>
          </w:rPr>
          <w:tab/>
        </w:r>
        <w:r w:rsidRPr="00091DA9">
          <w:rPr>
            <w:rFonts w:ascii="Batang" w:eastAsia="Batang" w:hAnsi="Batang"/>
            <w:sz w:val="20"/>
            <w:szCs w:val="20"/>
            <w:rPrChange w:id="1777" w:author="Santiago Arellano" w:date="2016-03-31T14:02:00Z">
              <w:rPr/>
            </w:rPrChange>
          </w:rPr>
          <w:tab/>
        </w:r>
        <w:r w:rsidRPr="00091DA9">
          <w:rPr>
            <w:rFonts w:ascii="Batang" w:eastAsia="Batang" w:hAnsi="Batang"/>
            <w:sz w:val="20"/>
            <w:szCs w:val="20"/>
            <w:rPrChange w:id="1778" w:author="Santiago Arellano" w:date="2016-03-31T14:02:00Z">
              <w:rPr/>
            </w:rPrChange>
          </w:rPr>
          <w:tab/>
        </w:r>
        <w:r w:rsidRPr="00091DA9">
          <w:rPr>
            <w:rFonts w:ascii="Batang" w:eastAsia="Batang" w:hAnsi="Batang"/>
            <w:sz w:val="20"/>
            <w:szCs w:val="20"/>
            <w:rPrChange w:id="1779" w:author="Santiago Arellano" w:date="2016-03-31T14:02:00Z">
              <w:rPr/>
            </w:rPrChange>
          </w:rPr>
          <w:tab/>
          <w:t>&lt;name&gt;O3&lt;/name&gt;</w:t>
        </w:r>
        <w:r w:rsidRPr="00091DA9">
          <w:rPr>
            <w:rFonts w:ascii="Batang" w:eastAsia="Batang" w:hAnsi="Batang"/>
            <w:sz w:val="20"/>
            <w:szCs w:val="20"/>
            <w:rPrChange w:id="1780" w:author="Santiago Arellano" w:date="2016-03-31T14:02:00Z">
              <w:rPr/>
            </w:rPrChange>
          </w:rPr>
          <w:tab/>
        </w:r>
        <w:r w:rsidRPr="00091DA9">
          <w:rPr>
            <w:rFonts w:ascii="Batang" w:eastAsia="Batang" w:hAnsi="Batang"/>
            <w:sz w:val="20"/>
            <w:szCs w:val="20"/>
            <w:rPrChange w:id="1781" w:author="Santiago Arellano" w:date="2016-03-31T14:02:00Z">
              <w:rPr/>
            </w:rPrChange>
          </w:rPr>
          <w:tab/>
        </w:r>
        <w:r w:rsidRPr="00091DA9">
          <w:rPr>
            <w:rFonts w:ascii="Batang" w:eastAsia="Batang" w:hAnsi="Batang"/>
            <w:sz w:val="20"/>
            <w:szCs w:val="20"/>
            <w:rPrChange w:id="1782" w:author="Santiago Arellano" w:date="2016-03-31T14:02:00Z">
              <w:rPr/>
            </w:rPrChange>
          </w:rPr>
          <w:tab/>
        </w:r>
        <w:r w:rsidRPr="00091DA9">
          <w:rPr>
            <w:rFonts w:ascii="Batang" w:eastAsia="Batang" w:hAnsi="Batang"/>
            <w:sz w:val="20"/>
            <w:szCs w:val="20"/>
            <w:rPrChange w:id="1783" w:author="Santiago Arellano" w:date="2016-03-31T14:02:00Z">
              <w:rPr/>
            </w:rPrChange>
          </w:rPr>
          <w:tab/>
        </w:r>
        <w:r w:rsidRPr="00091DA9">
          <w:rPr>
            <w:rFonts w:ascii="Batang" w:eastAsia="Batang" w:hAnsi="Batang"/>
            <w:sz w:val="20"/>
            <w:szCs w:val="20"/>
            <w:rPrChange w:id="1784" w:author="Santiago Arellano" w:date="2016-03-31T14:02:00Z">
              <w:rPr/>
            </w:rPrChange>
          </w:rPr>
          <w:tab/>
        </w:r>
        <w:r w:rsidRPr="00091DA9">
          <w:rPr>
            <w:rFonts w:ascii="Batang" w:eastAsia="Batang" w:hAnsi="Batang"/>
            <w:sz w:val="20"/>
            <w:szCs w:val="20"/>
            <w:rPrChange w:id="1785" w:author="Santiago Arellano" w:date="2016-03-31T14:02:00Z">
              <w:rPr/>
            </w:rPrChange>
          </w:rPr>
          <w:tab/>
          <w:t>&lt;path&gt;E:</w:t>
        </w:r>
      </w:ins>
      <w:ins w:id="1786" w:author="Santiago Arellano" w:date="2016-03-31T14:03:00Z">
        <w:r>
          <w:rPr>
            <w:rFonts w:ascii="Batang" w:eastAsia="Batang" w:hAnsi="Batang"/>
            <w:sz w:val="20"/>
            <w:szCs w:val="20"/>
          </w:rPr>
          <w:t>/</w:t>
        </w:r>
      </w:ins>
      <w:ins w:id="1787" w:author="Santiago Arellano" w:date="2016-03-31T14:02:00Z">
        <w:r w:rsidRPr="00091DA9">
          <w:rPr>
            <w:rFonts w:ascii="Batang" w:eastAsia="Batang" w:hAnsi="Batang"/>
            <w:sz w:val="20"/>
            <w:szCs w:val="20"/>
            <w:rPrChange w:id="1788" w:author="Santiago Arellano" w:date="2016-03-31T14:02:00Z">
              <w:rPr/>
            </w:rPrChange>
          </w:rPr>
          <w:t>NOVAC</w:t>
        </w:r>
      </w:ins>
      <w:ins w:id="1789" w:author="Santiago Arellano" w:date="2016-03-31T14:03:00Z">
        <w:r>
          <w:rPr>
            <w:rFonts w:ascii="Batang" w:eastAsia="Batang" w:hAnsi="Batang"/>
            <w:sz w:val="20"/>
            <w:szCs w:val="20"/>
          </w:rPr>
          <w:t>/</w:t>
        </w:r>
      </w:ins>
      <w:ins w:id="1790" w:author="Santiago Arellano" w:date="2016-03-31T14:02:00Z">
        <w:r w:rsidRPr="00091DA9">
          <w:rPr>
            <w:rFonts w:ascii="Batang" w:eastAsia="Batang" w:hAnsi="Batang"/>
            <w:sz w:val="20"/>
            <w:szCs w:val="20"/>
            <w:rPrChange w:id="1791" w:author="Santiago Arellano" w:date="2016-03-31T14:02:00Z">
              <w:rPr/>
            </w:rPrChange>
          </w:rPr>
          <w:t>References</w:t>
        </w:r>
      </w:ins>
      <w:ins w:id="1792" w:author="Santiago Arellano" w:date="2016-03-31T14:03:00Z">
        <w:r>
          <w:rPr>
            <w:rFonts w:ascii="Batang" w:eastAsia="Batang" w:hAnsi="Batang"/>
            <w:sz w:val="20"/>
            <w:szCs w:val="20"/>
          </w:rPr>
          <w:t>/</w:t>
        </w:r>
      </w:ins>
      <w:ins w:id="1793" w:author="Santiago Arellano" w:date="2016-03-31T14:02:00Z">
        <w:r w:rsidRPr="00091DA9">
          <w:rPr>
            <w:rFonts w:ascii="Batang" w:eastAsia="Batang" w:hAnsi="Batang"/>
            <w:sz w:val="20"/>
            <w:szCs w:val="20"/>
            <w:rPrChange w:id="1794" w:author="Santiago Arellano" w:date="2016-03-31T14:02:00Z">
              <w:rPr/>
            </w:rPrChange>
          </w:rPr>
          <w:t>I2J8555_O3_221K_HP500.xs&lt;/path&gt;</w:t>
        </w:r>
      </w:ins>
    </w:p>
    <w:p w:rsidR="00091DA9" w:rsidRPr="00091DA9" w:rsidRDefault="00091DA9" w:rsidP="00091DA9">
      <w:pPr>
        <w:rPr>
          <w:ins w:id="1795" w:author="Santiago Arellano" w:date="2016-03-31T14:02:00Z"/>
          <w:rFonts w:ascii="Batang" w:eastAsia="Batang" w:hAnsi="Batang"/>
          <w:sz w:val="20"/>
          <w:szCs w:val="20"/>
          <w:rPrChange w:id="1796" w:author="Santiago Arellano" w:date="2016-03-31T14:02:00Z">
            <w:rPr>
              <w:ins w:id="1797" w:author="Santiago Arellano" w:date="2016-03-31T14:02:00Z"/>
            </w:rPr>
          </w:rPrChange>
        </w:rPr>
      </w:pPr>
      <w:ins w:id="1798" w:author="Santiago Arellano" w:date="2016-03-31T14:02:00Z">
        <w:r w:rsidRPr="00091DA9">
          <w:rPr>
            <w:rFonts w:ascii="Batang" w:eastAsia="Batang" w:hAnsi="Batang"/>
            <w:sz w:val="20"/>
            <w:szCs w:val="20"/>
            <w:rPrChange w:id="1799" w:author="Santiago Arellano" w:date="2016-03-31T14:02:00Z">
              <w:rPr/>
            </w:rPrChange>
          </w:rPr>
          <w:tab/>
        </w:r>
        <w:r w:rsidRPr="00091DA9">
          <w:rPr>
            <w:rFonts w:ascii="Batang" w:eastAsia="Batang" w:hAnsi="Batang"/>
            <w:sz w:val="20"/>
            <w:szCs w:val="20"/>
            <w:rPrChange w:id="1800" w:author="Santiago Arellano" w:date="2016-03-31T14:02:00Z">
              <w:rPr/>
            </w:rPrChange>
          </w:rPr>
          <w:tab/>
        </w:r>
        <w:r w:rsidRPr="00091DA9">
          <w:rPr>
            <w:rFonts w:ascii="Batang" w:eastAsia="Batang" w:hAnsi="Batang"/>
            <w:sz w:val="20"/>
            <w:szCs w:val="20"/>
            <w:rPrChange w:id="1801" w:author="Santiago Arellano" w:date="2016-03-31T14:02:00Z">
              <w:rPr/>
            </w:rPrChange>
          </w:rPr>
          <w:tab/>
        </w:r>
        <w:r w:rsidRPr="00091DA9">
          <w:rPr>
            <w:rFonts w:ascii="Batang" w:eastAsia="Batang" w:hAnsi="Batang"/>
            <w:sz w:val="20"/>
            <w:szCs w:val="20"/>
            <w:rPrChange w:id="1802" w:author="Santiago Arellano" w:date="2016-03-31T14:02:00Z">
              <w:rPr/>
            </w:rPrChange>
          </w:rPr>
          <w:tab/>
        </w:r>
        <w:r w:rsidRPr="00091DA9">
          <w:rPr>
            <w:rFonts w:ascii="Batang" w:eastAsia="Batang" w:hAnsi="Batang"/>
            <w:sz w:val="20"/>
            <w:szCs w:val="20"/>
            <w:rPrChange w:id="1803" w:author="Santiago Arellano" w:date="2016-03-31T14:02:00Z">
              <w:rPr/>
            </w:rPrChange>
          </w:rPr>
          <w:tab/>
        </w:r>
        <w:r w:rsidRPr="00091DA9">
          <w:rPr>
            <w:rFonts w:ascii="Batang" w:eastAsia="Batang" w:hAnsi="Batang"/>
            <w:sz w:val="20"/>
            <w:szCs w:val="20"/>
            <w:rPrChange w:id="1804" w:author="Santiago Arellano" w:date="2016-03-31T14:02:00Z">
              <w:rPr/>
            </w:rPrChange>
          </w:rPr>
          <w:tab/>
          <w:t>&lt;shift&gt;fix to 0.00&lt;/shift&gt;</w:t>
        </w:r>
      </w:ins>
    </w:p>
    <w:p w:rsidR="00091DA9" w:rsidRPr="00091DA9" w:rsidRDefault="00091DA9" w:rsidP="00091DA9">
      <w:pPr>
        <w:rPr>
          <w:ins w:id="1805" w:author="Santiago Arellano" w:date="2016-03-31T14:02:00Z"/>
          <w:rFonts w:ascii="Batang" w:eastAsia="Batang" w:hAnsi="Batang"/>
          <w:sz w:val="20"/>
          <w:szCs w:val="20"/>
          <w:rPrChange w:id="1806" w:author="Santiago Arellano" w:date="2016-03-31T14:02:00Z">
            <w:rPr>
              <w:ins w:id="1807" w:author="Santiago Arellano" w:date="2016-03-31T14:02:00Z"/>
            </w:rPr>
          </w:rPrChange>
        </w:rPr>
      </w:pPr>
      <w:ins w:id="1808" w:author="Santiago Arellano" w:date="2016-03-31T14:02:00Z">
        <w:r w:rsidRPr="00091DA9">
          <w:rPr>
            <w:rFonts w:ascii="Batang" w:eastAsia="Batang" w:hAnsi="Batang"/>
            <w:sz w:val="20"/>
            <w:szCs w:val="20"/>
            <w:rPrChange w:id="1809" w:author="Santiago Arellano" w:date="2016-03-31T14:02:00Z">
              <w:rPr/>
            </w:rPrChange>
          </w:rPr>
          <w:tab/>
        </w:r>
        <w:r w:rsidRPr="00091DA9">
          <w:rPr>
            <w:rFonts w:ascii="Batang" w:eastAsia="Batang" w:hAnsi="Batang"/>
            <w:sz w:val="20"/>
            <w:szCs w:val="20"/>
            <w:rPrChange w:id="1810" w:author="Santiago Arellano" w:date="2016-03-31T14:02:00Z">
              <w:rPr/>
            </w:rPrChange>
          </w:rPr>
          <w:tab/>
        </w:r>
        <w:r w:rsidRPr="00091DA9">
          <w:rPr>
            <w:rFonts w:ascii="Batang" w:eastAsia="Batang" w:hAnsi="Batang"/>
            <w:sz w:val="20"/>
            <w:szCs w:val="20"/>
            <w:rPrChange w:id="1811" w:author="Santiago Arellano" w:date="2016-03-31T14:02:00Z">
              <w:rPr/>
            </w:rPrChange>
          </w:rPr>
          <w:tab/>
        </w:r>
        <w:r w:rsidRPr="00091DA9">
          <w:rPr>
            <w:rFonts w:ascii="Batang" w:eastAsia="Batang" w:hAnsi="Batang"/>
            <w:sz w:val="20"/>
            <w:szCs w:val="20"/>
            <w:rPrChange w:id="1812" w:author="Santiago Arellano" w:date="2016-03-31T14:02:00Z">
              <w:rPr/>
            </w:rPrChange>
          </w:rPr>
          <w:tab/>
        </w:r>
        <w:r w:rsidRPr="00091DA9">
          <w:rPr>
            <w:rFonts w:ascii="Batang" w:eastAsia="Batang" w:hAnsi="Batang"/>
            <w:sz w:val="20"/>
            <w:szCs w:val="20"/>
            <w:rPrChange w:id="1813" w:author="Santiago Arellano" w:date="2016-03-31T14:02:00Z">
              <w:rPr/>
            </w:rPrChange>
          </w:rPr>
          <w:tab/>
        </w:r>
        <w:r w:rsidRPr="00091DA9">
          <w:rPr>
            <w:rFonts w:ascii="Batang" w:eastAsia="Batang" w:hAnsi="Batang"/>
            <w:sz w:val="20"/>
            <w:szCs w:val="20"/>
            <w:rPrChange w:id="1814" w:author="Santiago Arellano" w:date="2016-03-31T14:02:00Z">
              <w:rPr/>
            </w:rPrChange>
          </w:rPr>
          <w:tab/>
          <w:t>&lt;squeeze&gt;fix to 1.00&lt;/squeeze&gt;</w:t>
        </w:r>
      </w:ins>
    </w:p>
    <w:p w:rsidR="00091DA9" w:rsidRPr="00091DA9" w:rsidRDefault="00091DA9" w:rsidP="00091DA9">
      <w:pPr>
        <w:rPr>
          <w:ins w:id="1815" w:author="Santiago Arellano" w:date="2016-03-31T14:02:00Z"/>
          <w:rFonts w:ascii="Batang" w:eastAsia="Batang" w:hAnsi="Batang"/>
          <w:sz w:val="20"/>
          <w:szCs w:val="20"/>
          <w:rPrChange w:id="1816" w:author="Santiago Arellano" w:date="2016-03-31T14:02:00Z">
            <w:rPr>
              <w:ins w:id="1817" w:author="Santiago Arellano" w:date="2016-03-31T14:02:00Z"/>
            </w:rPr>
          </w:rPrChange>
        </w:rPr>
      </w:pPr>
      <w:ins w:id="1818" w:author="Santiago Arellano" w:date="2016-03-31T14:02:00Z">
        <w:r w:rsidRPr="00091DA9">
          <w:rPr>
            <w:rFonts w:ascii="Batang" w:eastAsia="Batang" w:hAnsi="Batang"/>
            <w:sz w:val="20"/>
            <w:szCs w:val="20"/>
            <w:rPrChange w:id="1819" w:author="Santiago Arellano" w:date="2016-03-31T14:02:00Z">
              <w:rPr/>
            </w:rPrChange>
          </w:rPr>
          <w:tab/>
        </w:r>
        <w:r w:rsidRPr="00091DA9">
          <w:rPr>
            <w:rFonts w:ascii="Batang" w:eastAsia="Batang" w:hAnsi="Batang"/>
            <w:sz w:val="20"/>
            <w:szCs w:val="20"/>
            <w:rPrChange w:id="1820" w:author="Santiago Arellano" w:date="2016-03-31T14:02:00Z">
              <w:rPr/>
            </w:rPrChange>
          </w:rPr>
          <w:tab/>
        </w:r>
        <w:r w:rsidRPr="00091DA9">
          <w:rPr>
            <w:rFonts w:ascii="Batang" w:eastAsia="Batang" w:hAnsi="Batang"/>
            <w:sz w:val="20"/>
            <w:szCs w:val="20"/>
            <w:rPrChange w:id="1821" w:author="Santiago Arellano" w:date="2016-03-31T14:02:00Z">
              <w:rPr/>
            </w:rPrChange>
          </w:rPr>
          <w:tab/>
        </w:r>
        <w:r w:rsidRPr="00091DA9">
          <w:rPr>
            <w:rFonts w:ascii="Batang" w:eastAsia="Batang" w:hAnsi="Batang"/>
            <w:sz w:val="20"/>
            <w:szCs w:val="20"/>
            <w:rPrChange w:id="1822" w:author="Santiago Arellano" w:date="2016-03-31T14:02:00Z">
              <w:rPr/>
            </w:rPrChange>
          </w:rPr>
          <w:tab/>
        </w:r>
        <w:r w:rsidRPr="00091DA9">
          <w:rPr>
            <w:rFonts w:ascii="Batang" w:eastAsia="Batang" w:hAnsi="Batang"/>
            <w:sz w:val="20"/>
            <w:szCs w:val="20"/>
            <w:rPrChange w:id="1823" w:author="Santiago Arellano" w:date="2016-03-31T14:02:00Z">
              <w:rPr/>
            </w:rPrChange>
          </w:rPr>
          <w:tab/>
          <w:t>&lt;/Reference&gt;</w:t>
        </w:r>
      </w:ins>
    </w:p>
    <w:p w:rsidR="00091DA9" w:rsidRPr="00091DA9" w:rsidRDefault="00091DA9" w:rsidP="00091DA9">
      <w:pPr>
        <w:rPr>
          <w:ins w:id="1824" w:author="Santiago Arellano" w:date="2016-03-31T14:02:00Z"/>
          <w:rFonts w:ascii="Batang" w:eastAsia="Batang" w:hAnsi="Batang"/>
          <w:sz w:val="20"/>
          <w:szCs w:val="20"/>
          <w:rPrChange w:id="1825" w:author="Santiago Arellano" w:date="2016-03-31T14:02:00Z">
            <w:rPr>
              <w:ins w:id="1826" w:author="Santiago Arellano" w:date="2016-03-31T14:02:00Z"/>
            </w:rPr>
          </w:rPrChange>
        </w:rPr>
      </w:pPr>
      <w:ins w:id="1827" w:author="Santiago Arellano" w:date="2016-03-31T14:02:00Z">
        <w:r w:rsidRPr="00091DA9">
          <w:rPr>
            <w:rFonts w:ascii="Batang" w:eastAsia="Batang" w:hAnsi="Batang"/>
            <w:sz w:val="20"/>
            <w:szCs w:val="20"/>
            <w:rPrChange w:id="1828" w:author="Santiago Arellano" w:date="2016-03-31T14:02:00Z">
              <w:rPr/>
            </w:rPrChange>
          </w:rPr>
          <w:tab/>
        </w:r>
        <w:r w:rsidRPr="00091DA9">
          <w:rPr>
            <w:rFonts w:ascii="Batang" w:eastAsia="Batang" w:hAnsi="Batang"/>
            <w:sz w:val="20"/>
            <w:szCs w:val="20"/>
            <w:rPrChange w:id="1829" w:author="Santiago Arellano" w:date="2016-03-31T14:02:00Z">
              <w:rPr/>
            </w:rPrChange>
          </w:rPr>
          <w:tab/>
        </w:r>
        <w:r w:rsidRPr="00091DA9">
          <w:rPr>
            <w:rFonts w:ascii="Batang" w:eastAsia="Batang" w:hAnsi="Batang"/>
            <w:sz w:val="20"/>
            <w:szCs w:val="20"/>
            <w:rPrChange w:id="1830" w:author="Santiago Arellano" w:date="2016-03-31T14:02:00Z">
              <w:rPr/>
            </w:rPrChange>
          </w:rPr>
          <w:tab/>
        </w:r>
        <w:r w:rsidRPr="00091DA9">
          <w:rPr>
            <w:rFonts w:ascii="Batang" w:eastAsia="Batang" w:hAnsi="Batang"/>
            <w:sz w:val="20"/>
            <w:szCs w:val="20"/>
            <w:rPrChange w:id="1831" w:author="Santiago Arellano" w:date="2016-03-31T14:02:00Z">
              <w:rPr/>
            </w:rPrChange>
          </w:rPr>
          <w:tab/>
        </w:r>
        <w:r w:rsidRPr="00091DA9">
          <w:rPr>
            <w:rFonts w:ascii="Batang" w:eastAsia="Batang" w:hAnsi="Batang"/>
            <w:sz w:val="20"/>
            <w:szCs w:val="20"/>
            <w:rPrChange w:id="1832" w:author="Santiago Arellano" w:date="2016-03-31T14:02:00Z">
              <w:rPr/>
            </w:rPrChange>
          </w:rPr>
          <w:tab/>
          <w:t>&lt;Reference&gt;</w:t>
        </w:r>
      </w:ins>
    </w:p>
    <w:p w:rsidR="00091DA9" w:rsidRPr="00091DA9" w:rsidRDefault="00091DA9" w:rsidP="00091DA9">
      <w:pPr>
        <w:rPr>
          <w:ins w:id="1833" w:author="Santiago Arellano" w:date="2016-03-31T14:02:00Z"/>
          <w:rFonts w:ascii="Batang" w:eastAsia="Batang" w:hAnsi="Batang"/>
          <w:sz w:val="20"/>
          <w:szCs w:val="20"/>
          <w:rPrChange w:id="1834" w:author="Santiago Arellano" w:date="2016-03-31T14:02:00Z">
            <w:rPr>
              <w:ins w:id="1835" w:author="Santiago Arellano" w:date="2016-03-31T14:02:00Z"/>
            </w:rPr>
          </w:rPrChange>
        </w:rPr>
      </w:pPr>
      <w:ins w:id="1836" w:author="Santiago Arellano" w:date="2016-03-31T14:02:00Z">
        <w:r w:rsidRPr="00091DA9">
          <w:rPr>
            <w:rFonts w:ascii="Batang" w:eastAsia="Batang" w:hAnsi="Batang"/>
            <w:sz w:val="20"/>
            <w:szCs w:val="20"/>
            <w:rPrChange w:id="1837" w:author="Santiago Arellano" w:date="2016-03-31T14:02:00Z">
              <w:rPr/>
            </w:rPrChange>
          </w:rPr>
          <w:tab/>
        </w:r>
        <w:r w:rsidRPr="00091DA9">
          <w:rPr>
            <w:rFonts w:ascii="Batang" w:eastAsia="Batang" w:hAnsi="Batang"/>
            <w:sz w:val="20"/>
            <w:szCs w:val="20"/>
            <w:rPrChange w:id="1838" w:author="Santiago Arellano" w:date="2016-03-31T14:02:00Z">
              <w:rPr/>
            </w:rPrChange>
          </w:rPr>
          <w:tab/>
        </w:r>
        <w:r w:rsidRPr="00091DA9">
          <w:rPr>
            <w:rFonts w:ascii="Batang" w:eastAsia="Batang" w:hAnsi="Batang"/>
            <w:sz w:val="20"/>
            <w:szCs w:val="20"/>
            <w:rPrChange w:id="1839" w:author="Santiago Arellano" w:date="2016-03-31T14:02:00Z">
              <w:rPr/>
            </w:rPrChange>
          </w:rPr>
          <w:tab/>
        </w:r>
        <w:r w:rsidRPr="00091DA9">
          <w:rPr>
            <w:rFonts w:ascii="Batang" w:eastAsia="Batang" w:hAnsi="Batang"/>
            <w:sz w:val="20"/>
            <w:szCs w:val="20"/>
            <w:rPrChange w:id="1840" w:author="Santiago Arellano" w:date="2016-03-31T14:02:00Z">
              <w:rPr/>
            </w:rPrChange>
          </w:rPr>
          <w:tab/>
        </w:r>
        <w:r w:rsidRPr="00091DA9">
          <w:rPr>
            <w:rFonts w:ascii="Batang" w:eastAsia="Batang" w:hAnsi="Batang"/>
            <w:sz w:val="20"/>
            <w:szCs w:val="20"/>
            <w:rPrChange w:id="1841" w:author="Santiago Arellano" w:date="2016-03-31T14:02:00Z">
              <w:rPr/>
            </w:rPrChange>
          </w:rPr>
          <w:tab/>
        </w:r>
        <w:r w:rsidRPr="00091DA9">
          <w:rPr>
            <w:rFonts w:ascii="Batang" w:eastAsia="Batang" w:hAnsi="Batang"/>
            <w:sz w:val="20"/>
            <w:szCs w:val="20"/>
            <w:rPrChange w:id="1842" w:author="Santiago Arellano" w:date="2016-03-31T14:02:00Z">
              <w:rPr/>
            </w:rPrChange>
          </w:rPr>
          <w:tab/>
          <w:t>&lt;name&gt;RING&lt;/name&gt;</w:t>
        </w:r>
        <w:r w:rsidRPr="00091DA9">
          <w:rPr>
            <w:rFonts w:ascii="Batang" w:eastAsia="Batang" w:hAnsi="Batang"/>
            <w:sz w:val="20"/>
            <w:szCs w:val="20"/>
            <w:rPrChange w:id="1843" w:author="Santiago Arellano" w:date="2016-03-31T14:02:00Z">
              <w:rPr/>
            </w:rPrChange>
          </w:rPr>
          <w:tab/>
        </w:r>
        <w:r w:rsidRPr="00091DA9">
          <w:rPr>
            <w:rFonts w:ascii="Batang" w:eastAsia="Batang" w:hAnsi="Batang"/>
            <w:sz w:val="20"/>
            <w:szCs w:val="20"/>
            <w:rPrChange w:id="1844" w:author="Santiago Arellano" w:date="2016-03-31T14:02:00Z">
              <w:rPr/>
            </w:rPrChange>
          </w:rPr>
          <w:tab/>
        </w:r>
        <w:r w:rsidRPr="00091DA9">
          <w:rPr>
            <w:rFonts w:ascii="Batang" w:eastAsia="Batang" w:hAnsi="Batang"/>
            <w:sz w:val="20"/>
            <w:szCs w:val="20"/>
            <w:rPrChange w:id="1845" w:author="Santiago Arellano" w:date="2016-03-31T14:02:00Z">
              <w:rPr/>
            </w:rPrChange>
          </w:rPr>
          <w:tab/>
        </w:r>
        <w:r w:rsidRPr="00091DA9">
          <w:rPr>
            <w:rFonts w:ascii="Batang" w:eastAsia="Batang" w:hAnsi="Batang"/>
            <w:sz w:val="20"/>
            <w:szCs w:val="20"/>
            <w:rPrChange w:id="1846" w:author="Santiago Arellano" w:date="2016-03-31T14:02:00Z">
              <w:rPr/>
            </w:rPrChange>
          </w:rPr>
          <w:tab/>
        </w:r>
        <w:r w:rsidRPr="00091DA9">
          <w:rPr>
            <w:rFonts w:ascii="Batang" w:eastAsia="Batang" w:hAnsi="Batang"/>
            <w:sz w:val="20"/>
            <w:szCs w:val="20"/>
            <w:rPrChange w:id="1847" w:author="Santiago Arellano" w:date="2016-03-31T14:02:00Z">
              <w:rPr/>
            </w:rPrChange>
          </w:rPr>
          <w:tab/>
        </w:r>
        <w:r w:rsidRPr="00091DA9">
          <w:rPr>
            <w:rFonts w:ascii="Batang" w:eastAsia="Batang" w:hAnsi="Batang"/>
            <w:sz w:val="20"/>
            <w:szCs w:val="20"/>
            <w:rPrChange w:id="1848" w:author="Santiago Arellano" w:date="2016-03-31T14:02:00Z">
              <w:rPr/>
            </w:rPrChange>
          </w:rPr>
          <w:tab/>
          <w:t>&lt;path&gt;E:</w:t>
        </w:r>
      </w:ins>
      <w:ins w:id="1849" w:author="Santiago Arellano" w:date="2016-03-31T14:03:00Z">
        <w:r>
          <w:rPr>
            <w:rFonts w:ascii="Batang" w:eastAsia="Batang" w:hAnsi="Batang"/>
            <w:sz w:val="20"/>
            <w:szCs w:val="20"/>
          </w:rPr>
          <w:t>/</w:t>
        </w:r>
      </w:ins>
      <w:ins w:id="1850" w:author="Santiago Arellano" w:date="2016-03-31T14:02:00Z">
        <w:r w:rsidRPr="00091DA9">
          <w:rPr>
            <w:rFonts w:ascii="Batang" w:eastAsia="Batang" w:hAnsi="Batang"/>
            <w:sz w:val="20"/>
            <w:szCs w:val="20"/>
            <w:rPrChange w:id="1851" w:author="Santiago Arellano" w:date="2016-03-31T14:02:00Z">
              <w:rPr/>
            </w:rPrChange>
          </w:rPr>
          <w:t>NOVAC</w:t>
        </w:r>
      </w:ins>
      <w:ins w:id="1852" w:author="Santiago Arellano" w:date="2016-03-31T14:03:00Z">
        <w:r>
          <w:rPr>
            <w:rFonts w:ascii="Batang" w:eastAsia="Batang" w:hAnsi="Batang"/>
            <w:sz w:val="20"/>
            <w:szCs w:val="20"/>
          </w:rPr>
          <w:t>/</w:t>
        </w:r>
      </w:ins>
      <w:ins w:id="1853" w:author="Santiago Arellano" w:date="2016-03-31T14:02:00Z">
        <w:r w:rsidRPr="00091DA9">
          <w:rPr>
            <w:rFonts w:ascii="Batang" w:eastAsia="Batang" w:hAnsi="Batang"/>
            <w:sz w:val="20"/>
            <w:szCs w:val="20"/>
            <w:rPrChange w:id="1854" w:author="Santiago Arellano" w:date="2016-03-31T14:02:00Z">
              <w:rPr/>
            </w:rPrChange>
          </w:rPr>
          <w:t>References</w:t>
        </w:r>
      </w:ins>
      <w:ins w:id="1855" w:author="Santiago Arellano" w:date="2016-03-31T14:03:00Z">
        <w:r>
          <w:rPr>
            <w:rFonts w:ascii="Batang" w:eastAsia="Batang" w:hAnsi="Batang"/>
            <w:sz w:val="20"/>
            <w:szCs w:val="20"/>
          </w:rPr>
          <w:t>/</w:t>
        </w:r>
      </w:ins>
      <w:ins w:id="1856" w:author="Santiago Arellano" w:date="2016-03-31T14:02:00Z">
        <w:r w:rsidRPr="00091DA9">
          <w:rPr>
            <w:rFonts w:ascii="Batang" w:eastAsia="Batang" w:hAnsi="Batang"/>
            <w:sz w:val="20"/>
            <w:szCs w:val="20"/>
            <w:rPrChange w:id="1857" w:author="Santiago Arellano" w:date="2016-03-31T14:02:00Z">
              <w:rPr/>
            </w:rPrChange>
          </w:rPr>
          <w:t>I2J8555_Ring_HR_HP500.xs&lt;/path&gt;</w:t>
        </w:r>
      </w:ins>
    </w:p>
    <w:p w:rsidR="00091DA9" w:rsidRPr="00091DA9" w:rsidRDefault="00091DA9" w:rsidP="00091DA9">
      <w:pPr>
        <w:rPr>
          <w:ins w:id="1858" w:author="Santiago Arellano" w:date="2016-03-31T14:02:00Z"/>
          <w:rFonts w:ascii="Batang" w:eastAsia="Batang" w:hAnsi="Batang"/>
          <w:sz w:val="20"/>
          <w:szCs w:val="20"/>
          <w:rPrChange w:id="1859" w:author="Santiago Arellano" w:date="2016-03-31T14:02:00Z">
            <w:rPr>
              <w:ins w:id="1860" w:author="Santiago Arellano" w:date="2016-03-31T14:02:00Z"/>
            </w:rPr>
          </w:rPrChange>
        </w:rPr>
      </w:pPr>
      <w:ins w:id="1861" w:author="Santiago Arellano" w:date="2016-03-31T14:02:00Z">
        <w:r w:rsidRPr="00091DA9">
          <w:rPr>
            <w:rFonts w:ascii="Batang" w:eastAsia="Batang" w:hAnsi="Batang"/>
            <w:sz w:val="20"/>
            <w:szCs w:val="20"/>
            <w:rPrChange w:id="1862" w:author="Santiago Arellano" w:date="2016-03-31T14:02:00Z">
              <w:rPr/>
            </w:rPrChange>
          </w:rPr>
          <w:tab/>
        </w:r>
        <w:r w:rsidRPr="00091DA9">
          <w:rPr>
            <w:rFonts w:ascii="Batang" w:eastAsia="Batang" w:hAnsi="Batang"/>
            <w:sz w:val="20"/>
            <w:szCs w:val="20"/>
            <w:rPrChange w:id="1863" w:author="Santiago Arellano" w:date="2016-03-31T14:02:00Z">
              <w:rPr/>
            </w:rPrChange>
          </w:rPr>
          <w:tab/>
        </w:r>
        <w:r w:rsidRPr="00091DA9">
          <w:rPr>
            <w:rFonts w:ascii="Batang" w:eastAsia="Batang" w:hAnsi="Batang"/>
            <w:sz w:val="20"/>
            <w:szCs w:val="20"/>
            <w:rPrChange w:id="1864" w:author="Santiago Arellano" w:date="2016-03-31T14:02:00Z">
              <w:rPr/>
            </w:rPrChange>
          </w:rPr>
          <w:tab/>
        </w:r>
        <w:r w:rsidRPr="00091DA9">
          <w:rPr>
            <w:rFonts w:ascii="Batang" w:eastAsia="Batang" w:hAnsi="Batang"/>
            <w:sz w:val="20"/>
            <w:szCs w:val="20"/>
            <w:rPrChange w:id="1865" w:author="Santiago Arellano" w:date="2016-03-31T14:02:00Z">
              <w:rPr/>
            </w:rPrChange>
          </w:rPr>
          <w:tab/>
        </w:r>
        <w:r w:rsidRPr="00091DA9">
          <w:rPr>
            <w:rFonts w:ascii="Batang" w:eastAsia="Batang" w:hAnsi="Batang"/>
            <w:sz w:val="20"/>
            <w:szCs w:val="20"/>
            <w:rPrChange w:id="1866" w:author="Santiago Arellano" w:date="2016-03-31T14:02:00Z">
              <w:rPr/>
            </w:rPrChange>
          </w:rPr>
          <w:tab/>
        </w:r>
        <w:r w:rsidRPr="00091DA9">
          <w:rPr>
            <w:rFonts w:ascii="Batang" w:eastAsia="Batang" w:hAnsi="Batang"/>
            <w:sz w:val="20"/>
            <w:szCs w:val="20"/>
            <w:rPrChange w:id="1867" w:author="Santiago Arellano" w:date="2016-03-31T14:02:00Z">
              <w:rPr/>
            </w:rPrChange>
          </w:rPr>
          <w:tab/>
          <w:t>&lt;shift&gt;fix to 0.00&lt;/shift&gt;</w:t>
        </w:r>
      </w:ins>
    </w:p>
    <w:p w:rsidR="00091DA9" w:rsidRPr="00091DA9" w:rsidRDefault="00091DA9" w:rsidP="00091DA9">
      <w:pPr>
        <w:rPr>
          <w:ins w:id="1868" w:author="Santiago Arellano" w:date="2016-03-31T14:02:00Z"/>
          <w:rFonts w:ascii="Batang" w:eastAsia="Batang" w:hAnsi="Batang"/>
          <w:sz w:val="20"/>
          <w:szCs w:val="20"/>
          <w:rPrChange w:id="1869" w:author="Santiago Arellano" w:date="2016-03-31T14:02:00Z">
            <w:rPr>
              <w:ins w:id="1870" w:author="Santiago Arellano" w:date="2016-03-31T14:02:00Z"/>
            </w:rPr>
          </w:rPrChange>
        </w:rPr>
      </w:pPr>
      <w:ins w:id="1871" w:author="Santiago Arellano" w:date="2016-03-31T14:02:00Z">
        <w:r w:rsidRPr="00091DA9">
          <w:rPr>
            <w:rFonts w:ascii="Batang" w:eastAsia="Batang" w:hAnsi="Batang"/>
            <w:sz w:val="20"/>
            <w:szCs w:val="20"/>
            <w:rPrChange w:id="1872" w:author="Santiago Arellano" w:date="2016-03-31T14:02:00Z">
              <w:rPr/>
            </w:rPrChange>
          </w:rPr>
          <w:tab/>
        </w:r>
        <w:r w:rsidRPr="00091DA9">
          <w:rPr>
            <w:rFonts w:ascii="Batang" w:eastAsia="Batang" w:hAnsi="Batang"/>
            <w:sz w:val="20"/>
            <w:szCs w:val="20"/>
            <w:rPrChange w:id="1873" w:author="Santiago Arellano" w:date="2016-03-31T14:02:00Z">
              <w:rPr/>
            </w:rPrChange>
          </w:rPr>
          <w:tab/>
        </w:r>
        <w:r w:rsidRPr="00091DA9">
          <w:rPr>
            <w:rFonts w:ascii="Batang" w:eastAsia="Batang" w:hAnsi="Batang"/>
            <w:sz w:val="20"/>
            <w:szCs w:val="20"/>
            <w:rPrChange w:id="1874" w:author="Santiago Arellano" w:date="2016-03-31T14:02:00Z">
              <w:rPr/>
            </w:rPrChange>
          </w:rPr>
          <w:tab/>
        </w:r>
        <w:r w:rsidRPr="00091DA9">
          <w:rPr>
            <w:rFonts w:ascii="Batang" w:eastAsia="Batang" w:hAnsi="Batang"/>
            <w:sz w:val="20"/>
            <w:szCs w:val="20"/>
            <w:rPrChange w:id="1875" w:author="Santiago Arellano" w:date="2016-03-31T14:02:00Z">
              <w:rPr/>
            </w:rPrChange>
          </w:rPr>
          <w:tab/>
        </w:r>
        <w:r w:rsidRPr="00091DA9">
          <w:rPr>
            <w:rFonts w:ascii="Batang" w:eastAsia="Batang" w:hAnsi="Batang"/>
            <w:sz w:val="20"/>
            <w:szCs w:val="20"/>
            <w:rPrChange w:id="1876" w:author="Santiago Arellano" w:date="2016-03-31T14:02:00Z">
              <w:rPr/>
            </w:rPrChange>
          </w:rPr>
          <w:tab/>
        </w:r>
        <w:r w:rsidRPr="00091DA9">
          <w:rPr>
            <w:rFonts w:ascii="Batang" w:eastAsia="Batang" w:hAnsi="Batang"/>
            <w:sz w:val="20"/>
            <w:szCs w:val="20"/>
            <w:rPrChange w:id="1877" w:author="Santiago Arellano" w:date="2016-03-31T14:02:00Z">
              <w:rPr/>
            </w:rPrChange>
          </w:rPr>
          <w:tab/>
          <w:t>&lt;squeeze&gt;fix to 1.00&lt;/squeeze&gt;</w:t>
        </w:r>
      </w:ins>
    </w:p>
    <w:p w:rsidR="00091DA9" w:rsidRPr="00091DA9" w:rsidRDefault="00091DA9" w:rsidP="00091DA9">
      <w:pPr>
        <w:rPr>
          <w:ins w:id="1878" w:author="Santiago Arellano" w:date="2016-03-31T14:02:00Z"/>
          <w:rFonts w:ascii="Batang" w:eastAsia="Batang" w:hAnsi="Batang"/>
          <w:sz w:val="20"/>
          <w:szCs w:val="20"/>
          <w:rPrChange w:id="1879" w:author="Santiago Arellano" w:date="2016-03-31T14:02:00Z">
            <w:rPr>
              <w:ins w:id="1880" w:author="Santiago Arellano" w:date="2016-03-31T14:02:00Z"/>
            </w:rPr>
          </w:rPrChange>
        </w:rPr>
      </w:pPr>
      <w:ins w:id="1881" w:author="Santiago Arellano" w:date="2016-03-31T14:02:00Z">
        <w:r w:rsidRPr="00091DA9">
          <w:rPr>
            <w:rFonts w:ascii="Batang" w:eastAsia="Batang" w:hAnsi="Batang"/>
            <w:sz w:val="20"/>
            <w:szCs w:val="20"/>
            <w:rPrChange w:id="1882" w:author="Santiago Arellano" w:date="2016-03-31T14:02:00Z">
              <w:rPr/>
            </w:rPrChange>
          </w:rPr>
          <w:tab/>
        </w:r>
        <w:r w:rsidRPr="00091DA9">
          <w:rPr>
            <w:rFonts w:ascii="Batang" w:eastAsia="Batang" w:hAnsi="Batang"/>
            <w:sz w:val="20"/>
            <w:szCs w:val="20"/>
            <w:rPrChange w:id="1883" w:author="Santiago Arellano" w:date="2016-03-31T14:02:00Z">
              <w:rPr/>
            </w:rPrChange>
          </w:rPr>
          <w:tab/>
        </w:r>
        <w:r w:rsidRPr="00091DA9">
          <w:rPr>
            <w:rFonts w:ascii="Batang" w:eastAsia="Batang" w:hAnsi="Batang"/>
            <w:sz w:val="20"/>
            <w:szCs w:val="20"/>
            <w:rPrChange w:id="1884" w:author="Santiago Arellano" w:date="2016-03-31T14:02:00Z">
              <w:rPr/>
            </w:rPrChange>
          </w:rPr>
          <w:tab/>
        </w:r>
        <w:r w:rsidRPr="00091DA9">
          <w:rPr>
            <w:rFonts w:ascii="Batang" w:eastAsia="Batang" w:hAnsi="Batang"/>
            <w:sz w:val="20"/>
            <w:szCs w:val="20"/>
            <w:rPrChange w:id="1885" w:author="Santiago Arellano" w:date="2016-03-31T14:02:00Z">
              <w:rPr/>
            </w:rPrChange>
          </w:rPr>
          <w:tab/>
        </w:r>
        <w:r w:rsidRPr="00091DA9">
          <w:rPr>
            <w:rFonts w:ascii="Batang" w:eastAsia="Batang" w:hAnsi="Batang"/>
            <w:sz w:val="20"/>
            <w:szCs w:val="20"/>
            <w:rPrChange w:id="1886" w:author="Santiago Arellano" w:date="2016-03-31T14:02:00Z">
              <w:rPr/>
            </w:rPrChange>
          </w:rPr>
          <w:tab/>
          <w:t>&lt;/Reference&gt;</w:t>
        </w:r>
      </w:ins>
    </w:p>
    <w:p w:rsidR="00091DA9" w:rsidRPr="00091DA9" w:rsidRDefault="00091DA9" w:rsidP="00091DA9">
      <w:pPr>
        <w:rPr>
          <w:ins w:id="1887" w:author="Santiago Arellano" w:date="2016-03-31T14:02:00Z"/>
          <w:rFonts w:ascii="Batang" w:eastAsia="Batang" w:hAnsi="Batang"/>
          <w:sz w:val="20"/>
          <w:szCs w:val="20"/>
          <w:rPrChange w:id="1888" w:author="Santiago Arellano" w:date="2016-03-31T14:02:00Z">
            <w:rPr>
              <w:ins w:id="1889" w:author="Santiago Arellano" w:date="2016-03-31T14:02:00Z"/>
            </w:rPr>
          </w:rPrChange>
        </w:rPr>
      </w:pPr>
      <w:ins w:id="1890" w:author="Santiago Arellano" w:date="2016-03-31T14:02:00Z">
        <w:r w:rsidRPr="00091DA9">
          <w:rPr>
            <w:rFonts w:ascii="Batang" w:eastAsia="Batang" w:hAnsi="Batang"/>
            <w:sz w:val="20"/>
            <w:szCs w:val="20"/>
            <w:rPrChange w:id="1891" w:author="Santiago Arellano" w:date="2016-03-31T14:02:00Z">
              <w:rPr/>
            </w:rPrChange>
          </w:rPr>
          <w:tab/>
        </w:r>
        <w:r w:rsidRPr="00091DA9">
          <w:rPr>
            <w:rFonts w:ascii="Batang" w:eastAsia="Batang" w:hAnsi="Batang"/>
            <w:sz w:val="20"/>
            <w:szCs w:val="20"/>
            <w:rPrChange w:id="1892" w:author="Santiago Arellano" w:date="2016-03-31T14:02:00Z">
              <w:rPr/>
            </w:rPrChange>
          </w:rPr>
          <w:tab/>
        </w:r>
        <w:r w:rsidRPr="00091DA9">
          <w:rPr>
            <w:rFonts w:ascii="Batang" w:eastAsia="Batang" w:hAnsi="Batang"/>
            <w:sz w:val="20"/>
            <w:szCs w:val="20"/>
            <w:rPrChange w:id="1893" w:author="Santiago Arellano" w:date="2016-03-31T14:02:00Z">
              <w:rPr/>
            </w:rPrChange>
          </w:rPr>
          <w:tab/>
        </w:r>
        <w:r w:rsidRPr="00091DA9">
          <w:rPr>
            <w:rFonts w:ascii="Batang" w:eastAsia="Batang" w:hAnsi="Batang"/>
            <w:sz w:val="20"/>
            <w:szCs w:val="20"/>
            <w:rPrChange w:id="1894" w:author="Santiago Arellano" w:date="2016-03-31T14:02:00Z">
              <w:rPr/>
            </w:rPrChange>
          </w:rPr>
          <w:tab/>
        </w:r>
        <w:r w:rsidRPr="00091DA9">
          <w:rPr>
            <w:rFonts w:ascii="Batang" w:eastAsia="Batang" w:hAnsi="Batang"/>
            <w:sz w:val="20"/>
            <w:szCs w:val="20"/>
            <w:rPrChange w:id="1895" w:author="Santiago Arellano" w:date="2016-03-31T14:02:00Z">
              <w:rPr/>
            </w:rPrChange>
          </w:rPr>
          <w:tab/>
          <w:t>&lt;fitLow&gt;385&lt;/fitLow&gt;</w:t>
        </w:r>
      </w:ins>
    </w:p>
    <w:p w:rsidR="00091DA9" w:rsidRPr="00091DA9" w:rsidRDefault="00091DA9" w:rsidP="00091DA9">
      <w:pPr>
        <w:rPr>
          <w:ins w:id="1896" w:author="Santiago Arellano" w:date="2016-03-31T14:02:00Z"/>
          <w:rFonts w:ascii="Batang" w:eastAsia="Batang" w:hAnsi="Batang"/>
          <w:sz w:val="20"/>
          <w:szCs w:val="20"/>
          <w:rPrChange w:id="1897" w:author="Santiago Arellano" w:date="2016-03-31T14:02:00Z">
            <w:rPr>
              <w:ins w:id="1898" w:author="Santiago Arellano" w:date="2016-03-31T14:02:00Z"/>
            </w:rPr>
          </w:rPrChange>
        </w:rPr>
      </w:pPr>
      <w:ins w:id="1899" w:author="Santiago Arellano" w:date="2016-03-31T14:02:00Z">
        <w:r w:rsidRPr="00091DA9">
          <w:rPr>
            <w:rFonts w:ascii="Batang" w:eastAsia="Batang" w:hAnsi="Batang"/>
            <w:sz w:val="20"/>
            <w:szCs w:val="20"/>
            <w:rPrChange w:id="1900" w:author="Santiago Arellano" w:date="2016-03-31T14:02:00Z">
              <w:rPr/>
            </w:rPrChange>
          </w:rPr>
          <w:tab/>
        </w:r>
        <w:r w:rsidRPr="00091DA9">
          <w:rPr>
            <w:rFonts w:ascii="Batang" w:eastAsia="Batang" w:hAnsi="Batang"/>
            <w:sz w:val="20"/>
            <w:szCs w:val="20"/>
            <w:rPrChange w:id="1901" w:author="Santiago Arellano" w:date="2016-03-31T14:02:00Z">
              <w:rPr/>
            </w:rPrChange>
          </w:rPr>
          <w:tab/>
        </w:r>
        <w:r w:rsidRPr="00091DA9">
          <w:rPr>
            <w:rFonts w:ascii="Batang" w:eastAsia="Batang" w:hAnsi="Batang"/>
            <w:sz w:val="20"/>
            <w:szCs w:val="20"/>
            <w:rPrChange w:id="1902" w:author="Santiago Arellano" w:date="2016-03-31T14:02:00Z">
              <w:rPr/>
            </w:rPrChange>
          </w:rPr>
          <w:tab/>
        </w:r>
        <w:r w:rsidRPr="00091DA9">
          <w:rPr>
            <w:rFonts w:ascii="Batang" w:eastAsia="Batang" w:hAnsi="Batang"/>
            <w:sz w:val="20"/>
            <w:szCs w:val="20"/>
            <w:rPrChange w:id="1903" w:author="Santiago Arellano" w:date="2016-03-31T14:02:00Z">
              <w:rPr/>
            </w:rPrChange>
          </w:rPr>
          <w:tab/>
        </w:r>
        <w:r w:rsidRPr="00091DA9">
          <w:rPr>
            <w:rFonts w:ascii="Batang" w:eastAsia="Batang" w:hAnsi="Batang"/>
            <w:sz w:val="20"/>
            <w:szCs w:val="20"/>
            <w:rPrChange w:id="1904" w:author="Santiago Arellano" w:date="2016-03-31T14:02:00Z">
              <w:rPr/>
            </w:rPrChange>
          </w:rPr>
          <w:tab/>
          <w:t>&lt;fitHigh&gt;511&lt;/fitHigh&gt;</w:t>
        </w:r>
      </w:ins>
    </w:p>
    <w:p w:rsidR="00091DA9" w:rsidRPr="00091DA9" w:rsidRDefault="00091DA9" w:rsidP="00091DA9">
      <w:pPr>
        <w:rPr>
          <w:ins w:id="1905" w:author="Santiago Arellano" w:date="2016-03-31T14:02:00Z"/>
          <w:rFonts w:ascii="Batang" w:eastAsia="Batang" w:hAnsi="Batang"/>
          <w:sz w:val="20"/>
          <w:szCs w:val="20"/>
          <w:rPrChange w:id="1906" w:author="Santiago Arellano" w:date="2016-03-31T14:02:00Z">
            <w:rPr>
              <w:ins w:id="1907" w:author="Santiago Arellano" w:date="2016-03-31T14:02:00Z"/>
            </w:rPr>
          </w:rPrChange>
        </w:rPr>
      </w:pPr>
      <w:ins w:id="1908" w:author="Santiago Arellano" w:date="2016-03-31T14:02:00Z">
        <w:r w:rsidRPr="00091DA9">
          <w:rPr>
            <w:rFonts w:ascii="Batang" w:eastAsia="Batang" w:hAnsi="Batang"/>
            <w:sz w:val="20"/>
            <w:szCs w:val="20"/>
            <w:rPrChange w:id="1909" w:author="Santiago Arellano" w:date="2016-03-31T14:02:00Z">
              <w:rPr/>
            </w:rPrChange>
          </w:rPr>
          <w:tab/>
        </w:r>
        <w:r w:rsidRPr="00091DA9">
          <w:rPr>
            <w:rFonts w:ascii="Batang" w:eastAsia="Batang" w:hAnsi="Batang"/>
            <w:sz w:val="20"/>
            <w:szCs w:val="20"/>
            <w:rPrChange w:id="1910" w:author="Santiago Arellano" w:date="2016-03-31T14:02:00Z">
              <w:rPr/>
            </w:rPrChange>
          </w:rPr>
          <w:tab/>
        </w:r>
        <w:r w:rsidRPr="00091DA9">
          <w:rPr>
            <w:rFonts w:ascii="Batang" w:eastAsia="Batang" w:hAnsi="Batang"/>
            <w:sz w:val="20"/>
            <w:szCs w:val="20"/>
            <w:rPrChange w:id="1911" w:author="Santiago Arellano" w:date="2016-03-31T14:02:00Z">
              <w:rPr/>
            </w:rPrChange>
          </w:rPr>
          <w:tab/>
        </w:r>
        <w:r w:rsidRPr="00091DA9">
          <w:rPr>
            <w:rFonts w:ascii="Batang" w:eastAsia="Batang" w:hAnsi="Batang"/>
            <w:sz w:val="20"/>
            <w:szCs w:val="20"/>
            <w:rPrChange w:id="1912" w:author="Santiago Arellano" w:date="2016-03-31T14:02:00Z">
              <w:rPr/>
            </w:rPrChange>
          </w:rPr>
          <w:tab/>
          <w:t>&lt;/channel&gt;</w:t>
        </w:r>
      </w:ins>
    </w:p>
    <w:p w:rsidR="00091DA9" w:rsidRPr="00091DA9" w:rsidRDefault="00091DA9" w:rsidP="00091DA9">
      <w:pPr>
        <w:rPr>
          <w:ins w:id="1913" w:author="Santiago Arellano" w:date="2016-03-31T14:02:00Z"/>
          <w:rFonts w:ascii="Batang" w:eastAsia="Batang" w:hAnsi="Batang"/>
          <w:sz w:val="20"/>
          <w:szCs w:val="20"/>
          <w:rPrChange w:id="1914" w:author="Santiago Arellano" w:date="2016-03-31T14:02:00Z">
            <w:rPr>
              <w:ins w:id="1915" w:author="Santiago Arellano" w:date="2016-03-31T14:02:00Z"/>
            </w:rPr>
          </w:rPrChange>
        </w:rPr>
      </w:pPr>
      <w:ins w:id="1916" w:author="Santiago Arellano" w:date="2016-03-31T14:02:00Z">
        <w:r w:rsidRPr="00091DA9">
          <w:rPr>
            <w:rFonts w:ascii="Batang" w:eastAsia="Batang" w:hAnsi="Batang"/>
            <w:sz w:val="20"/>
            <w:szCs w:val="20"/>
            <w:rPrChange w:id="1917" w:author="Santiago Arellano" w:date="2016-03-31T14:02:00Z">
              <w:rPr/>
            </w:rPrChange>
          </w:rPr>
          <w:tab/>
        </w:r>
        <w:r w:rsidRPr="00091DA9">
          <w:rPr>
            <w:rFonts w:ascii="Batang" w:eastAsia="Batang" w:hAnsi="Batang"/>
            <w:sz w:val="20"/>
            <w:szCs w:val="20"/>
            <w:rPrChange w:id="1918" w:author="Santiago Arellano" w:date="2016-03-31T14:02:00Z">
              <w:rPr/>
            </w:rPrChange>
          </w:rPr>
          <w:tab/>
        </w:r>
        <w:r w:rsidRPr="00091DA9">
          <w:rPr>
            <w:rFonts w:ascii="Batang" w:eastAsia="Batang" w:hAnsi="Batang"/>
            <w:sz w:val="20"/>
            <w:szCs w:val="20"/>
            <w:rPrChange w:id="1919" w:author="Santiago Arellano" w:date="2016-03-31T14:02:00Z">
              <w:rPr/>
            </w:rPrChange>
          </w:rPr>
          <w:tab/>
          <w:t>&lt;/spectrometer&gt;</w:t>
        </w:r>
      </w:ins>
    </w:p>
    <w:p w:rsidR="00091DA9" w:rsidRPr="00091DA9" w:rsidRDefault="00091DA9" w:rsidP="00091DA9">
      <w:pPr>
        <w:rPr>
          <w:ins w:id="1920" w:author="Santiago Arellano" w:date="2016-03-31T14:02:00Z"/>
          <w:rFonts w:ascii="Batang" w:eastAsia="Batang" w:hAnsi="Batang"/>
          <w:sz w:val="20"/>
          <w:szCs w:val="20"/>
          <w:rPrChange w:id="1921" w:author="Santiago Arellano" w:date="2016-03-31T14:02:00Z">
            <w:rPr>
              <w:ins w:id="1922" w:author="Santiago Arellano" w:date="2016-03-31T14:02:00Z"/>
            </w:rPr>
          </w:rPrChange>
        </w:rPr>
      </w:pPr>
      <w:ins w:id="1923" w:author="Santiago Arellano" w:date="2016-03-31T14:02:00Z">
        <w:r w:rsidRPr="00091DA9">
          <w:rPr>
            <w:rFonts w:ascii="Batang" w:eastAsia="Batang" w:hAnsi="Batang"/>
            <w:sz w:val="20"/>
            <w:szCs w:val="20"/>
            <w:rPrChange w:id="1924" w:author="Santiago Arellano" w:date="2016-03-31T14:02:00Z">
              <w:rPr/>
            </w:rPrChange>
          </w:rPr>
          <w:tab/>
        </w:r>
        <w:r w:rsidRPr="00091DA9">
          <w:rPr>
            <w:rFonts w:ascii="Batang" w:eastAsia="Batang" w:hAnsi="Batang"/>
            <w:sz w:val="20"/>
            <w:szCs w:val="20"/>
            <w:rPrChange w:id="1925" w:author="Santiago Arellano" w:date="2016-03-31T14:02:00Z">
              <w:rPr/>
            </w:rPrChange>
          </w:rPr>
          <w:tab/>
        </w:r>
        <w:r w:rsidRPr="00091DA9">
          <w:rPr>
            <w:rFonts w:ascii="Batang" w:eastAsia="Batang" w:hAnsi="Batang"/>
            <w:sz w:val="20"/>
            <w:szCs w:val="20"/>
            <w:rPrChange w:id="1926" w:author="Santiago Arellano" w:date="2016-03-31T14:02:00Z">
              <w:rPr/>
            </w:rPrChange>
          </w:rPr>
          <w:tab/>
          <w:t>&lt;communication&gt;</w:t>
        </w:r>
      </w:ins>
    </w:p>
    <w:p w:rsidR="00091DA9" w:rsidRPr="00091DA9" w:rsidRDefault="00091DA9" w:rsidP="00091DA9">
      <w:pPr>
        <w:rPr>
          <w:ins w:id="1927" w:author="Santiago Arellano" w:date="2016-03-31T14:02:00Z"/>
          <w:rFonts w:ascii="Batang" w:eastAsia="Batang" w:hAnsi="Batang"/>
          <w:sz w:val="20"/>
          <w:szCs w:val="20"/>
          <w:rPrChange w:id="1928" w:author="Santiago Arellano" w:date="2016-03-31T14:02:00Z">
            <w:rPr>
              <w:ins w:id="1929" w:author="Santiago Arellano" w:date="2016-03-31T14:02:00Z"/>
            </w:rPr>
          </w:rPrChange>
        </w:rPr>
      </w:pPr>
      <w:ins w:id="1930" w:author="Santiago Arellano" w:date="2016-03-31T14:02:00Z">
        <w:r w:rsidRPr="00091DA9">
          <w:rPr>
            <w:rFonts w:ascii="Batang" w:eastAsia="Batang" w:hAnsi="Batang"/>
            <w:sz w:val="20"/>
            <w:szCs w:val="20"/>
            <w:rPrChange w:id="1931" w:author="Santiago Arellano" w:date="2016-03-31T14:02:00Z">
              <w:rPr/>
            </w:rPrChange>
          </w:rPr>
          <w:tab/>
        </w:r>
        <w:r w:rsidRPr="00091DA9">
          <w:rPr>
            <w:rFonts w:ascii="Batang" w:eastAsia="Batang" w:hAnsi="Batang"/>
            <w:sz w:val="20"/>
            <w:szCs w:val="20"/>
            <w:rPrChange w:id="1932" w:author="Santiago Arellano" w:date="2016-03-31T14:02:00Z">
              <w:rPr/>
            </w:rPrChange>
          </w:rPr>
          <w:tab/>
        </w:r>
        <w:r w:rsidRPr="00091DA9">
          <w:rPr>
            <w:rFonts w:ascii="Batang" w:eastAsia="Batang" w:hAnsi="Batang"/>
            <w:sz w:val="20"/>
            <w:szCs w:val="20"/>
            <w:rPrChange w:id="1933" w:author="Santiago Arellano" w:date="2016-03-31T14:02:00Z">
              <w:rPr/>
            </w:rPrChange>
          </w:rPr>
          <w:tab/>
        </w:r>
        <w:r w:rsidRPr="00091DA9">
          <w:rPr>
            <w:rFonts w:ascii="Batang" w:eastAsia="Batang" w:hAnsi="Batang"/>
            <w:sz w:val="20"/>
            <w:szCs w:val="20"/>
            <w:rPrChange w:id="1934" w:author="Santiago Arellano" w:date="2016-03-31T14:02:00Z">
              <w:rPr/>
            </w:rPrChange>
          </w:rPr>
          <w:tab/>
          <w:t>&lt;connection&gt;2&lt;/connection&gt;</w:t>
        </w:r>
      </w:ins>
    </w:p>
    <w:p w:rsidR="00091DA9" w:rsidRPr="00091DA9" w:rsidRDefault="00091DA9" w:rsidP="00091DA9">
      <w:pPr>
        <w:rPr>
          <w:ins w:id="1935" w:author="Santiago Arellano" w:date="2016-03-31T14:02:00Z"/>
          <w:rFonts w:ascii="Batang" w:eastAsia="Batang" w:hAnsi="Batang"/>
          <w:sz w:val="20"/>
          <w:szCs w:val="20"/>
          <w:rPrChange w:id="1936" w:author="Santiago Arellano" w:date="2016-03-31T14:02:00Z">
            <w:rPr>
              <w:ins w:id="1937" w:author="Santiago Arellano" w:date="2016-03-31T14:02:00Z"/>
            </w:rPr>
          </w:rPrChange>
        </w:rPr>
      </w:pPr>
      <w:ins w:id="1938" w:author="Santiago Arellano" w:date="2016-03-31T14:02:00Z">
        <w:r w:rsidRPr="00091DA9">
          <w:rPr>
            <w:rFonts w:ascii="Batang" w:eastAsia="Batang" w:hAnsi="Batang"/>
            <w:sz w:val="20"/>
            <w:szCs w:val="20"/>
            <w:rPrChange w:id="1939" w:author="Santiago Arellano" w:date="2016-03-31T14:02:00Z">
              <w:rPr/>
            </w:rPrChange>
          </w:rPr>
          <w:tab/>
        </w:r>
        <w:r w:rsidRPr="00091DA9">
          <w:rPr>
            <w:rFonts w:ascii="Batang" w:eastAsia="Batang" w:hAnsi="Batang"/>
            <w:sz w:val="20"/>
            <w:szCs w:val="20"/>
            <w:rPrChange w:id="1940" w:author="Santiago Arellano" w:date="2016-03-31T14:02:00Z">
              <w:rPr/>
            </w:rPrChange>
          </w:rPr>
          <w:tab/>
        </w:r>
        <w:r w:rsidRPr="00091DA9">
          <w:rPr>
            <w:rFonts w:ascii="Batang" w:eastAsia="Batang" w:hAnsi="Batang"/>
            <w:sz w:val="20"/>
            <w:szCs w:val="20"/>
            <w:rPrChange w:id="1941" w:author="Santiago Arellano" w:date="2016-03-31T14:02:00Z">
              <w:rPr/>
            </w:rPrChange>
          </w:rPr>
          <w:tab/>
        </w:r>
        <w:r w:rsidRPr="00091DA9">
          <w:rPr>
            <w:rFonts w:ascii="Batang" w:eastAsia="Batang" w:hAnsi="Batang"/>
            <w:sz w:val="20"/>
            <w:szCs w:val="20"/>
            <w:rPrChange w:id="1942" w:author="Santiago Arellano" w:date="2016-03-31T14:02:00Z">
              <w:rPr/>
            </w:rPrChange>
          </w:rPr>
          <w:tab/>
          <w:t>&lt;IP&gt;192.168.101.106&lt;/IP&gt;</w:t>
        </w:r>
      </w:ins>
    </w:p>
    <w:p w:rsidR="00091DA9" w:rsidRPr="00091DA9" w:rsidRDefault="00091DA9" w:rsidP="00091DA9">
      <w:pPr>
        <w:rPr>
          <w:ins w:id="1943" w:author="Santiago Arellano" w:date="2016-03-31T14:02:00Z"/>
          <w:rFonts w:ascii="Batang" w:eastAsia="Batang" w:hAnsi="Batang"/>
          <w:sz w:val="20"/>
          <w:szCs w:val="20"/>
          <w:rPrChange w:id="1944" w:author="Santiago Arellano" w:date="2016-03-31T14:02:00Z">
            <w:rPr>
              <w:ins w:id="1945" w:author="Santiago Arellano" w:date="2016-03-31T14:02:00Z"/>
            </w:rPr>
          </w:rPrChange>
        </w:rPr>
      </w:pPr>
      <w:ins w:id="1946" w:author="Santiago Arellano" w:date="2016-03-31T14:02:00Z">
        <w:r w:rsidRPr="00091DA9">
          <w:rPr>
            <w:rFonts w:ascii="Batang" w:eastAsia="Batang" w:hAnsi="Batang"/>
            <w:sz w:val="20"/>
            <w:szCs w:val="20"/>
            <w:rPrChange w:id="1947" w:author="Santiago Arellano" w:date="2016-03-31T14:02:00Z">
              <w:rPr/>
            </w:rPrChange>
          </w:rPr>
          <w:tab/>
        </w:r>
        <w:r w:rsidRPr="00091DA9">
          <w:rPr>
            <w:rFonts w:ascii="Batang" w:eastAsia="Batang" w:hAnsi="Batang"/>
            <w:sz w:val="20"/>
            <w:szCs w:val="20"/>
            <w:rPrChange w:id="1948" w:author="Santiago Arellano" w:date="2016-03-31T14:02:00Z">
              <w:rPr/>
            </w:rPrChange>
          </w:rPr>
          <w:tab/>
        </w:r>
        <w:r w:rsidRPr="00091DA9">
          <w:rPr>
            <w:rFonts w:ascii="Batang" w:eastAsia="Batang" w:hAnsi="Batang"/>
            <w:sz w:val="20"/>
            <w:szCs w:val="20"/>
            <w:rPrChange w:id="1949" w:author="Santiago Arellano" w:date="2016-03-31T14:02:00Z">
              <w:rPr/>
            </w:rPrChange>
          </w:rPr>
          <w:tab/>
        </w:r>
        <w:r w:rsidRPr="00091DA9">
          <w:rPr>
            <w:rFonts w:ascii="Batang" w:eastAsia="Batang" w:hAnsi="Batang"/>
            <w:sz w:val="20"/>
            <w:szCs w:val="20"/>
            <w:rPrChange w:id="1950" w:author="Santiago Arellano" w:date="2016-03-31T14:02:00Z">
              <w:rPr/>
            </w:rPrChange>
          </w:rPr>
          <w:tab/>
          <w:t>&lt;username&gt;novac&lt;/username&gt;</w:t>
        </w:r>
      </w:ins>
    </w:p>
    <w:p w:rsidR="00091DA9" w:rsidRPr="00091DA9" w:rsidRDefault="00091DA9" w:rsidP="00091DA9">
      <w:pPr>
        <w:rPr>
          <w:ins w:id="1951" w:author="Santiago Arellano" w:date="2016-03-31T14:02:00Z"/>
          <w:rFonts w:ascii="Batang" w:eastAsia="Batang" w:hAnsi="Batang"/>
          <w:sz w:val="20"/>
          <w:szCs w:val="20"/>
          <w:rPrChange w:id="1952" w:author="Santiago Arellano" w:date="2016-03-31T14:02:00Z">
            <w:rPr>
              <w:ins w:id="1953" w:author="Santiago Arellano" w:date="2016-03-31T14:02:00Z"/>
            </w:rPr>
          </w:rPrChange>
        </w:rPr>
      </w:pPr>
      <w:ins w:id="1954" w:author="Santiago Arellano" w:date="2016-03-31T14:02:00Z">
        <w:r w:rsidRPr="00091DA9">
          <w:rPr>
            <w:rFonts w:ascii="Batang" w:eastAsia="Batang" w:hAnsi="Batang"/>
            <w:sz w:val="20"/>
            <w:szCs w:val="20"/>
            <w:rPrChange w:id="1955" w:author="Santiago Arellano" w:date="2016-03-31T14:02:00Z">
              <w:rPr/>
            </w:rPrChange>
          </w:rPr>
          <w:tab/>
        </w:r>
        <w:r w:rsidRPr="00091DA9">
          <w:rPr>
            <w:rFonts w:ascii="Batang" w:eastAsia="Batang" w:hAnsi="Batang"/>
            <w:sz w:val="20"/>
            <w:szCs w:val="20"/>
            <w:rPrChange w:id="1956" w:author="Santiago Arellano" w:date="2016-03-31T14:02:00Z">
              <w:rPr/>
            </w:rPrChange>
          </w:rPr>
          <w:tab/>
        </w:r>
        <w:r w:rsidRPr="00091DA9">
          <w:rPr>
            <w:rFonts w:ascii="Batang" w:eastAsia="Batang" w:hAnsi="Batang"/>
            <w:sz w:val="20"/>
            <w:szCs w:val="20"/>
            <w:rPrChange w:id="1957" w:author="Santiago Arellano" w:date="2016-03-31T14:02:00Z">
              <w:rPr/>
            </w:rPrChange>
          </w:rPr>
          <w:tab/>
        </w:r>
        <w:r w:rsidRPr="00091DA9">
          <w:rPr>
            <w:rFonts w:ascii="Batang" w:eastAsia="Batang" w:hAnsi="Batang"/>
            <w:sz w:val="20"/>
            <w:szCs w:val="20"/>
            <w:rPrChange w:id="1958" w:author="Santiago Arellano" w:date="2016-03-31T14:02:00Z">
              <w:rPr/>
            </w:rPrChange>
          </w:rPr>
          <w:tab/>
          <w:t>&lt;password&gt;1225&lt;/password&gt;</w:t>
        </w:r>
      </w:ins>
    </w:p>
    <w:p w:rsidR="00091DA9" w:rsidRPr="00091DA9" w:rsidRDefault="00091DA9" w:rsidP="00091DA9">
      <w:pPr>
        <w:rPr>
          <w:ins w:id="1959" w:author="Santiago Arellano" w:date="2016-03-31T14:02:00Z"/>
          <w:rFonts w:ascii="Batang" w:eastAsia="Batang" w:hAnsi="Batang"/>
          <w:sz w:val="20"/>
          <w:szCs w:val="20"/>
          <w:rPrChange w:id="1960" w:author="Santiago Arellano" w:date="2016-03-31T14:02:00Z">
            <w:rPr>
              <w:ins w:id="1961" w:author="Santiago Arellano" w:date="2016-03-31T14:02:00Z"/>
            </w:rPr>
          </w:rPrChange>
        </w:rPr>
      </w:pPr>
      <w:ins w:id="1962" w:author="Santiago Arellano" w:date="2016-03-31T14:02:00Z">
        <w:r w:rsidRPr="00091DA9">
          <w:rPr>
            <w:rFonts w:ascii="Batang" w:eastAsia="Batang" w:hAnsi="Batang"/>
            <w:sz w:val="20"/>
            <w:szCs w:val="20"/>
            <w:rPrChange w:id="1963" w:author="Santiago Arellano" w:date="2016-03-31T14:02:00Z">
              <w:rPr/>
            </w:rPrChange>
          </w:rPr>
          <w:tab/>
        </w:r>
        <w:r w:rsidRPr="00091DA9">
          <w:rPr>
            <w:rFonts w:ascii="Batang" w:eastAsia="Batang" w:hAnsi="Batang"/>
            <w:sz w:val="20"/>
            <w:szCs w:val="20"/>
            <w:rPrChange w:id="1964" w:author="Santiago Arellano" w:date="2016-03-31T14:02:00Z">
              <w:rPr/>
            </w:rPrChange>
          </w:rPr>
          <w:tab/>
        </w:r>
        <w:r w:rsidRPr="00091DA9">
          <w:rPr>
            <w:rFonts w:ascii="Batang" w:eastAsia="Batang" w:hAnsi="Batang"/>
            <w:sz w:val="20"/>
            <w:szCs w:val="20"/>
            <w:rPrChange w:id="1965" w:author="Santiago Arellano" w:date="2016-03-31T14:02:00Z">
              <w:rPr/>
            </w:rPrChange>
          </w:rPr>
          <w:tab/>
        </w:r>
        <w:r w:rsidRPr="00091DA9">
          <w:rPr>
            <w:rFonts w:ascii="Batang" w:eastAsia="Batang" w:hAnsi="Batang"/>
            <w:sz w:val="20"/>
            <w:szCs w:val="20"/>
            <w:rPrChange w:id="1966" w:author="Santiago Arellano" w:date="2016-03-31T14:02:00Z">
              <w:rPr/>
            </w:rPrChange>
          </w:rPr>
          <w:tab/>
          <w:t>&lt;timeout&gt;5000&lt;/timeout&gt;</w:t>
        </w:r>
      </w:ins>
    </w:p>
    <w:p w:rsidR="00091DA9" w:rsidRPr="00091DA9" w:rsidRDefault="00091DA9" w:rsidP="00091DA9">
      <w:pPr>
        <w:rPr>
          <w:ins w:id="1967" w:author="Santiago Arellano" w:date="2016-03-31T14:02:00Z"/>
          <w:rFonts w:ascii="Batang" w:eastAsia="Batang" w:hAnsi="Batang"/>
          <w:sz w:val="20"/>
          <w:szCs w:val="20"/>
          <w:rPrChange w:id="1968" w:author="Santiago Arellano" w:date="2016-03-31T14:02:00Z">
            <w:rPr>
              <w:ins w:id="1969" w:author="Santiago Arellano" w:date="2016-03-31T14:02:00Z"/>
            </w:rPr>
          </w:rPrChange>
        </w:rPr>
      </w:pPr>
      <w:ins w:id="1970" w:author="Santiago Arellano" w:date="2016-03-31T14:02:00Z">
        <w:r w:rsidRPr="00091DA9">
          <w:rPr>
            <w:rFonts w:ascii="Batang" w:eastAsia="Batang" w:hAnsi="Batang"/>
            <w:sz w:val="20"/>
            <w:szCs w:val="20"/>
            <w:rPrChange w:id="1971" w:author="Santiago Arellano" w:date="2016-03-31T14:02:00Z">
              <w:rPr/>
            </w:rPrChange>
          </w:rPr>
          <w:tab/>
        </w:r>
        <w:r w:rsidRPr="00091DA9">
          <w:rPr>
            <w:rFonts w:ascii="Batang" w:eastAsia="Batang" w:hAnsi="Batang"/>
            <w:sz w:val="20"/>
            <w:szCs w:val="20"/>
            <w:rPrChange w:id="1972" w:author="Santiago Arellano" w:date="2016-03-31T14:02:00Z">
              <w:rPr/>
            </w:rPrChange>
          </w:rPr>
          <w:tab/>
        </w:r>
        <w:r w:rsidRPr="00091DA9">
          <w:rPr>
            <w:rFonts w:ascii="Batang" w:eastAsia="Batang" w:hAnsi="Batang"/>
            <w:sz w:val="20"/>
            <w:szCs w:val="20"/>
            <w:rPrChange w:id="1973" w:author="Santiago Arellano" w:date="2016-03-31T14:02:00Z">
              <w:rPr/>
            </w:rPrChange>
          </w:rPr>
          <w:tab/>
        </w:r>
        <w:r w:rsidRPr="00091DA9">
          <w:rPr>
            <w:rFonts w:ascii="Batang" w:eastAsia="Batang" w:hAnsi="Batang"/>
            <w:sz w:val="20"/>
            <w:szCs w:val="20"/>
            <w:rPrChange w:id="1974" w:author="Santiago Arellano" w:date="2016-03-31T14:02:00Z">
              <w:rPr/>
            </w:rPrChange>
          </w:rPr>
          <w:tab/>
          <w:t>&lt;queryPeriod&gt;600&lt;/queryPeriod&gt;</w:t>
        </w:r>
      </w:ins>
    </w:p>
    <w:p w:rsidR="00091DA9" w:rsidRPr="00091DA9" w:rsidRDefault="00091DA9" w:rsidP="00091DA9">
      <w:pPr>
        <w:rPr>
          <w:ins w:id="1975" w:author="Santiago Arellano" w:date="2016-03-31T14:02:00Z"/>
          <w:rFonts w:ascii="Batang" w:eastAsia="Batang" w:hAnsi="Batang"/>
          <w:sz w:val="20"/>
          <w:szCs w:val="20"/>
          <w:rPrChange w:id="1976" w:author="Santiago Arellano" w:date="2016-03-31T14:02:00Z">
            <w:rPr>
              <w:ins w:id="1977" w:author="Santiago Arellano" w:date="2016-03-31T14:02:00Z"/>
            </w:rPr>
          </w:rPrChange>
        </w:rPr>
      </w:pPr>
      <w:ins w:id="1978" w:author="Santiago Arellano" w:date="2016-03-31T14:02:00Z">
        <w:r w:rsidRPr="00091DA9">
          <w:rPr>
            <w:rFonts w:ascii="Batang" w:eastAsia="Batang" w:hAnsi="Batang"/>
            <w:sz w:val="20"/>
            <w:szCs w:val="20"/>
            <w:rPrChange w:id="1979" w:author="Santiago Arellano" w:date="2016-03-31T14:02:00Z">
              <w:rPr/>
            </w:rPrChange>
          </w:rPr>
          <w:tab/>
        </w:r>
        <w:r w:rsidRPr="00091DA9">
          <w:rPr>
            <w:rFonts w:ascii="Batang" w:eastAsia="Batang" w:hAnsi="Batang"/>
            <w:sz w:val="20"/>
            <w:szCs w:val="20"/>
            <w:rPrChange w:id="1980" w:author="Santiago Arellano" w:date="2016-03-31T14:02:00Z">
              <w:rPr/>
            </w:rPrChange>
          </w:rPr>
          <w:tab/>
        </w:r>
        <w:r w:rsidRPr="00091DA9">
          <w:rPr>
            <w:rFonts w:ascii="Batang" w:eastAsia="Batang" w:hAnsi="Batang"/>
            <w:sz w:val="20"/>
            <w:szCs w:val="20"/>
            <w:rPrChange w:id="1981" w:author="Santiago Arellano" w:date="2016-03-31T14:02:00Z">
              <w:rPr/>
            </w:rPrChange>
          </w:rPr>
          <w:tab/>
        </w:r>
        <w:r w:rsidRPr="00091DA9">
          <w:rPr>
            <w:rFonts w:ascii="Batang" w:eastAsia="Batang" w:hAnsi="Batang"/>
            <w:sz w:val="20"/>
            <w:szCs w:val="20"/>
            <w:rPrChange w:id="1982" w:author="Santiago Arellano" w:date="2016-03-31T14:02:00Z">
              <w:rPr/>
            </w:rPrChange>
          </w:rPr>
          <w:tab/>
          <w:t>&lt;sleepTime&gt;68400&lt;/sleepTime&gt;</w:t>
        </w:r>
      </w:ins>
    </w:p>
    <w:p w:rsidR="00091DA9" w:rsidRPr="00091DA9" w:rsidRDefault="00091DA9" w:rsidP="00091DA9">
      <w:pPr>
        <w:rPr>
          <w:ins w:id="1983" w:author="Santiago Arellano" w:date="2016-03-31T14:02:00Z"/>
          <w:rFonts w:ascii="Batang" w:eastAsia="Batang" w:hAnsi="Batang"/>
          <w:sz w:val="20"/>
          <w:szCs w:val="20"/>
          <w:rPrChange w:id="1984" w:author="Santiago Arellano" w:date="2016-03-31T14:02:00Z">
            <w:rPr>
              <w:ins w:id="1985" w:author="Santiago Arellano" w:date="2016-03-31T14:02:00Z"/>
            </w:rPr>
          </w:rPrChange>
        </w:rPr>
      </w:pPr>
      <w:ins w:id="1986" w:author="Santiago Arellano" w:date="2016-03-31T14:02:00Z">
        <w:r w:rsidRPr="00091DA9">
          <w:rPr>
            <w:rFonts w:ascii="Batang" w:eastAsia="Batang" w:hAnsi="Batang"/>
            <w:sz w:val="20"/>
            <w:szCs w:val="20"/>
            <w:rPrChange w:id="1987" w:author="Santiago Arellano" w:date="2016-03-31T14:02:00Z">
              <w:rPr/>
            </w:rPrChange>
          </w:rPr>
          <w:tab/>
        </w:r>
        <w:r w:rsidRPr="00091DA9">
          <w:rPr>
            <w:rFonts w:ascii="Batang" w:eastAsia="Batang" w:hAnsi="Batang"/>
            <w:sz w:val="20"/>
            <w:szCs w:val="20"/>
            <w:rPrChange w:id="1988" w:author="Santiago Arellano" w:date="2016-03-31T14:02:00Z">
              <w:rPr/>
            </w:rPrChange>
          </w:rPr>
          <w:tab/>
        </w:r>
        <w:r w:rsidRPr="00091DA9">
          <w:rPr>
            <w:rFonts w:ascii="Batang" w:eastAsia="Batang" w:hAnsi="Batang"/>
            <w:sz w:val="20"/>
            <w:szCs w:val="20"/>
            <w:rPrChange w:id="1989" w:author="Santiago Arellano" w:date="2016-03-31T14:02:00Z">
              <w:rPr/>
            </w:rPrChange>
          </w:rPr>
          <w:tab/>
        </w:r>
        <w:r w:rsidRPr="00091DA9">
          <w:rPr>
            <w:rFonts w:ascii="Batang" w:eastAsia="Batang" w:hAnsi="Batang"/>
            <w:sz w:val="20"/>
            <w:szCs w:val="20"/>
            <w:rPrChange w:id="1990" w:author="Santiago Arellano" w:date="2016-03-31T14:02:00Z">
              <w:rPr/>
            </w:rPrChange>
          </w:rPr>
          <w:tab/>
          <w:t>&lt;wakeupTime&gt;25200&lt;/wakeupTime&gt;</w:t>
        </w:r>
      </w:ins>
    </w:p>
    <w:p w:rsidR="00091DA9" w:rsidRPr="00091DA9" w:rsidRDefault="00091DA9" w:rsidP="00091DA9">
      <w:pPr>
        <w:rPr>
          <w:ins w:id="1991" w:author="Santiago Arellano" w:date="2016-03-31T14:02:00Z"/>
          <w:rFonts w:ascii="Batang" w:eastAsia="Batang" w:hAnsi="Batang"/>
          <w:sz w:val="20"/>
          <w:szCs w:val="20"/>
          <w:rPrChange w:id="1992" w:author="Santiago Arellano" w:date="2016-03-31T14:02:00Z">
            <w:rPr>
              <w:ins w:id="1993" w:author="Santiago Arellano" w:date="2016-03-31T14:02:00Z"/>
            </w:rPr>
          </w:rPrChange>
        </w:rPr>
      </w:pPr>
      <w:ins w:id="1994" w:author="Santiago Arellano" w:date="2016-03-31T14:02:00Z">
        <w:r w:rsidRPr="00091DA9">
          <w:rPr>
            <w:rFonts w:ascii="Batang" w:eastAsia="Batang" w:hAnsi="Batang"/>
            <w:sz w:val="20"/>
            <w:szCs w:val="20"/>
            <w:rPrChange w:id="1995" w:author="Santiago Arellano" w:date="2016-03-31T14:02:00Z">
              <w:rPr/>
            </w:rPrChange>
          </w:rPr>
          <w:tab/>
        </w:r>
        <w:r w:rsidRPr="00091DA9">
          <w:rPr>
            <w:rFonts w:ascii="Batang" w:eastAsia="Batang" w:hAnsi="Batang"/>
            <w:sz w:val="20"/>
            <w:szCs w:val="20"/>
            <w:rPrChange w:id="1996" w:author="Santiago Arellano" w:date="2016-03-31T14:02:00Z">
              <w:rPr/>
            </w:rPrChange>
          </w:rPr>
          <w:tab/>
        </w:r>
        <w:r w:rsidRPr="00091DA9">
          <w:rPr>
            <w:rFonts w:ascii="Batang" w:eastAsia="Batang" w:hAnsi="Batang"/>
            <w:sz w:val="20"/>
            <w:szCs w:val="20"/>
            <w:rPrChange w:id="1997" w:author="Santiago Arellano" w:date="2016-03-31T14:02:00Z">
              <w:rPr/>
            </w:rPrChange>
          </w:rPr>
          <w:tab/>
          <w:t>&lt;/communication&gt;</w:t>
        </w:r>
      </w:ins>
    </w:p>
    <w:p w:rsidR="00091DA9" w:rsidRPr="00091DA9" w:rsidRDefault="00091DA9" w:rsidP="00091DA9">
      <w:pPr>
        <w:rPr>
          <w:ins w:id="1998" w:author="Santiago Arellano" w:date="2016-03-31T14:02:00Z"/>
          <w:rFonts w:ascii="Batang" w:eastAsia="Batang" w:hAnsi="Batang"/>
          <w:sz w:val="20"/>
          <w:szCs w:val="20"/>
          <w:rPrChange w:id="1999" w:author="Santiago Arellano" w:date="2016-03-31T14:02:00Z">
            <w:rPr>
              <w:ins w:id="2000" w:author="Santiago Arellano" w:date="2016-03-31T14:02:00Z"/>
            </w:rPr>
          </w:rPrChange>
        </w:rPr>
      </w:pPr>
      <w:ins w:id="2001" w:author="Santiago Arellano" w:date="2016-03-31T14:02:00Z">
        <w:r w:rsidRPr="00091DA9">
          <w:rPr>
            <w:rFonts w:ascii="Batang" w:eastAsia="Batang" w:hAnsi="Batang"/>
            <w:sz w:val="20"/>
            <w:szCs w:val="20"/>
            <w:rPrChange w:id="2002" w:author="Santiago Arellano" w:date="2016-03-31T14:02:00Z">
              <w:rPr/>
            </w:rPrChange>
          </w:rPr>
          <w:tab/>
        </w:r>
        <w:r w:rsidRPr="00091DA9">
          <w:rPr>
            <w:rFonts w:ascii="Batang" w:eastAsia="Batang" w:hAnsi="Batang"/>
            <w:sz w:val="20"/>
            <w:szCs w:val="20"/>
            <w:rPrChange w:id="2003" w:author="Santiago Arellano" w:date="2016-03-31T14:02:00Z">
              <w:rPr/>
            </w:rPrChange>
          </w:rPr>
          <w:tab/>
        </w:r>
        <w:r w:rsidRPr="00091DA9">
          <w:rPr>
            <w:rFonts w:ascii="Batang" w:eastAsia="Batang" w:hAnsi="Batang"/>
            <w:sz w:val="20"/>
            <w:szCs w:val="20"/>
            <w:rPrChange w:id="2004" w:author="Santiago Arellano" w:date="2016-03-31T14:02:00Z">
              <w:rPr/>
            </w:rPrChange>
          </w:rPr>
          <w:tab/>
          <w:t>&lt;motor&gt;</w:t>
        </w:r>
      </w:ins>
    </w:p>
    <w:p w:rsidR="00091DA9" w:rsidRPr="00091DA9" w:rsidRDefault="00091DA9" w:rsidP="00091DA9">
      <w:pPr>
        <w:rPr>
          <w:ins w:id="2005" w:author="Santiago Arellano" w:date="2016-03-31T14:02:00Z"/>
          <w:rFonts w:ascii="Batang" w:eastAsia="Batang" w:hAnsi="Batang"/>
          <w:sz w:val="20"/>
          <w:szCs w:val="20"/>
          <w:rPrChange w:id="2006" w:author="Santiago Arellano" w:date="2016-03-31T14:02:00Z">
            <w:rPr>
              <w:ins w:id="2007" w:author="Santiago Arellano" w:date="2016-03-31T14:02:00Z"/>
            </w:rPr>
          </w:rPrChange>
        </w:rPr>
      </w:pPr>
      <w:ins w:id="2008" w:author="Santiago Arellano" w:date="2016-03-31T14:02:00Z">
        <w:r w:rsidRPr="00091DA9">
          <w:rPr>
            <w:rFonts w:ascii="Batang" w:eastAsia="Batang" w:hAnsi="Batang"/>
            <w:sz w:val="20"/>
            <w:szCs w:val="20"/>
            <w:rPrChange w:id="2009" w:author="Santiago Arellano" w:date="2016-03-31T14:02:00Z">
              <w:rPr/>
            </w:rPrChange>
          </w:rPr>
          <w:tab/>
        </w:r>
        <w:r w:rsidRPr="00091DA9">
          <w:rPr>
            <w:rFonts w:ascii="Batang" w:eastAsia="Batang" w:hAnsi="Batang"/>
            <w:sz w:val="20"/>
            <w:szCs w:val="20"/>
            <w:rPrChange w:id="2010" w:author="Santiago Arellano" w:date="2016-03-31T14:02:00Z">
              <w:rPr/>
            </w:rPrChange>
          </w:rPr>
          <w:tab/>
        </w:r>
        <w:r w:rsidRPr="00091DA9">
          <w:rPr>
            <w:rFonts w:ascii="Batang" w:eastAsia="Batang" w:hAnsi="Batang"/>
            <w:sz w:val="20"/>
            <w:szCs w:val="20"/>
            <w:rPrChange w:id="2011" w:author="Santiago Arellano" w:date="2016-03-31T14:02:00Z">
              <w:rPr/>
            </w:rPrChange>
          </w:rPr>
          <w:tab/>
        </w:r>
        <w:r w:rsidRPr="00091DA9">
          <w:rPr>
            <w:rFonts w:ascii="Batang" w:eastAsia="Batang" w:hAnsi="Batang"/>
            <w:sz w:val="20"/>
            <w:szCs w:val="20"/>
            <w:rPrChange w:id="2012" w:author="Santiago Arellano" w:date="2016-03-31T14:02:00Z">
              <w:rPr/>
            </w:rPrChange>
          </w:rPr>
          <w:tab/>
          <w:t>&lt;stepsperround1&gt;200&lt;/stepsperround1&gt;</w:t>
        </w:r>
      </w:ins>
    </w:p>
    <w:p w:rsidR="00091DA9" w:rsidRPr="00091DA9" w:rsidRDefault="00091DA9" w:rsidP="00091DA9">
      <w:pPr>
        <w:rPr>
          <w:ins w:id="2013" w:author="Santiago Arellano" w:date="2016-03-31T14:02:00Z"/>
          <w:rFonts w:ascii="Batang" w:eastAsia="Batang" w:hAnsi="Batang"/>
          <w:sz w:val="20"/>
          <w:szCs w:val="20"/>
          <w:rPrChange w:id="2014" w:author="Santiago Arellano" w:date="2016-03-31T14:02:00Z">
            <w:rPr>
              <w:ins w:id="2015" w:author="Santiago Arellano" w:date="2016-03-31T14:02:00Z"/>
            </w:rPr>
          </w:rPrChange>
        </w:rPr>
      </w:pPr>
      <w:ins w:id="2016" w:author="Santiago Arellano" w:date="2016-03-31T14:02:00Z">
        <w:r w:rsidRPr="00091DA9">
          <w:rPr>
            <w:rFonts w:ascii="Batang" w:eastAsia="Batang" w:hAnsi="Batang"/>
            <w:sz w:val="20"/>
            <w:szCs w:val="20"/>
            <w:rPrChange w:id="2017" w:author="Santiago Arellano" w:date="2016-03-31T14:02:00Z">
              <w:rPr/>
            </w:rPrChange>
          </w:rPr>
          <w:tab/>
        </w:r>
        <w:r w:rsidRPr="00091DA9">
          <w:rPr>
            <w:rFonts w:ascii="Batang" w:eastAsia="Batang" w:hAnsi="Batang"/>
            <w:sz w:val="20"/>
            <w:szCs w:val="20"/>
            <w:rPrChange w:id="2018" w:author="Santiago Arellano" w:date="2016-03-31T14:02:00Z">
              <w:rPr/>
            </w:rPrChange>
          </w:rPr>
          <w:tab/>
        </w:r>
        <w:r w:rsidRPr="00091DA9">
          <w:rPr>
            <w:rFonts w:ascii="Batang" w:eastAsia="Batang" w:hAnsi="Batang"/>
            <w:sz w:val="20"/>
            <w:szCs w:val="20"/>
            <w:rPrChange w:id="2019" w:author="Santiago Arellano" w:date="2016-03-31T14:02:00Z">
              <w:rPr/>
            </w:rPrChange>
          </w:rPr>
          <w:tab/>
        </w:r>
        <w:r w:rsidRPr="00091DA9">
          <w:rPr>
            <w:rFonts w:ascii="Batang" w:eastAsia="Batang" w:hAnsi="Batang"/>
            <w:sz w:val="20"/>
            <w:szCs w:val="20"/>
            <w:rPrChange w:id="2020" w:author="Santiago Arellano" w:date="2016-03-31T14:02:00Z">
              <w:rPr/>
            </w:rPrChange>
          </w:rPr>
          <w:tab/>
          <w:t>&lt;motorstepscomp1&gt;</w:t>
        </w:r>
      </w:ins>
      <w:ins w:id="2021" w:author="Santiago Arellano" w:date="2016-03-31T14:04:00Z">
        <w:r>
          <w:rPr>
            <w:rFonts w:ascii="Batang" w:eastAsia="Batang" w:hAnsi="Batang"/>
            <w:sz w:val="20"/>
            <w:szCs w:val="20"/>
          </w:rPr>
          <w:t>118</w:t>
        </w:r>
      </w:ins>
      <w:ins w:id="2022" w:author="Santiago Arellano" w:date="2016-03-31T14:02:00Z">
        <w:r w:rsidRPr="00091DA9">
          <w:rPr>
            <w:rFonts w:ascii="Batang" w:eastAsia="Batang" w:hAnsi="Batang"/>
            <w:sz w:val="20"/>
            <w:szCs w:val="20"/>
            <w:rPrChange w:id="2023" w:author="Santiago Arellano" w:date="2016-03-31T14:02:00Z">
              <w:rPr/>
            </w:rPrChange>
          </w:rPr>
          <w:t>&lt;/motorstepscomp1&gt;</w:t>
        </w:r>
      </w:ins>
    </w:p>
    <w:p w:rsidR="00091DA9" w:rsidRPr="00091DA9" w:rsidRDefault="00091DA9" w:rsidP="00091DA9">
      <w:pPr>
        <w:rPr>
          <w:ins w:id="2024" w:author="Santiago Arellano" w:date="2016-03-31T14:02:00Z"/>
          <w:rFonts w:ascii="Batang" w:eastAsia="Batang" w:hAnsi="Batang"/>
          <w:sz w:val="20"/>
          <w:szCs w:val="20"/>
          <w:rPrChange w:id="2025" w:author="Santiago Arellano" w:date="2016-03-31T14:02:00Z">
            <w:rPr>
              <w:ins w:id="2026" w:author="Santiago Arellano" w:date="2016-03-31T14:02:00Z"/>
            </w:rPr>
          </w:rPrChange>
        </w:rPr>
      </w:pPr>
      <w:ins w:id="2027" w:author="Santiago Arellano" w:date="2016-03-31T14:02:00Z">
        <w:r w:rsidRPr="00091DA9">
          <w:rPr>
            <w:rFonts w:ascii="Batang" w:eastAsia="Batang" w:hAnsi="Batang"/>
            <w:sz w:val="20"/>
            <w:szCs w:val="20"/>
            <w:rPrChange w:id="2028" w:author="Santiago Arellano" w:date="2016-03-31T14:02:00Z">
              <w:rPr/>
            </w:rPrChange>
          </w:rPr>
          <w:tab/>
        </w:r>
        <w:r w:rsidRPr="00091DA9">
          <w:rPr>
            <w:rFonts w:ascii="Batang" w:eastAsia="Batang" w:hAnsi="Batang"/>
            <w:sz w:val="20"/>
            <w:szCs w:val="20"/>
            <w:rPrChange w:id="2029" w:author="Santiago Arellano" w:date="2016-03-31T14:02:00Z">
              <w:rPr/>
            </w:rPrChange>
          </w:rPr>
          <w:tab/>
        </w:r>
        <w:r w:rsidRPr="00091DA9">
          <w:rPr>
            <w:rFonts w:ascii="Batang" w:eastAsia="Batang" w:hAnsi="Batang"/>
            <w:sz w:val="20"/>
            <w:szCs w:val="20"/>
            <w:rPrChange w:id="2030" w:author="Santiago Arellano" w:date="2016-03-31T14:02:00Z">
              <w:rPr/>
            </w:rPrChange>
          </w:rPr>
          <w:tab/>
          <w:t>&lt;/motor&gt;</w:t>
        </w:r>
      </w:ins>
    </w:p>
    <w:p w:rsidR="00091DA9" w:rsidRPr="00091DA9" w:rsidRDefault="00091DA9" w:rsidP="00091DA9">
      <w:pPr>
        <w:rPr>
          <w:ins w:id="2031" w:author="Santiago Arellano" w:date="2016-03-31T14:02:00Z"/>
          <w:rFonts w:ascii="Batang" w:eastAsia="Batang" w:hAnsi="Batang"/>
          <w:sz w:val="20"/>
          <w:szCs w:val="20"/>
          <w:rPrChange w:id="2032" w:author="Santiago Arellano" w:date="2016-03-31T14:02:00Z">
            <w:rPr>
              <w:ins w:id="2033" w:author="Santiago Arellano" w:date="2016-03-31T14:02:00Z"/>
            </w:rPr>
          </w:rPrChange>
        </w:rPr>
      </w:pPr>
      <w:ins w:id="2034" w:author="Santiago Arellano" w:date="2016-03-31T14:02:00Z">
        <w:r w:rsidRPr="00091DA9">
          <w:rPr>
            <w:rFonts w:ascii="Batang" w:eastAsia="Batang" w:hAnsi="Batang"/>
            <w:sz w:val="20"/>
            <w:szCs w:val="20"/>
            <w:rPrChange w:id="2035" w:author="Santiago Arellano" w:date="2016-03-31T14:02:00Z">
              <w:rPr/>
            </w:rPrChange>
          </w:rPr>
          <w:tab/>
        </w:r>
        <w:r w:rsidRPr="00091DA9">
          <w:rPr>
            <w:rFonts w:ascii="Batang" w:eastAsia="Batang" w:hAnsi="Batang"/>
            <w:sz w:val="20"/>
            <w:szCs w:val="20"/>
            <w:rPrChange w:id="2036" w:author="Santiago Arellano" w:date="2016-03-31T14:02:00Z">
              <w:rPr/>
            </w:rPrChange>
          </w:rPr>
          <w:tab/>
          <w:t>&lt;/scanningInstrument&gt;</w:t>
        </w:r>
      </w:ins>
    </w:p>
    <w:p w:rsidR="00091DA9" w:rsidRPr="00091DA9" w:rsidRDefault="00091DA9" w:rsidP="00091DA9">
      <w:pPr>
        <w:rPr>
          <w:ins w:id="2037" w:author="Santiago Arellano" w:date="2016-03-31T14:02:00Z"/>
          <w:rFonts w:ascii="Batang" w:eastAsia="Batang" w:hAnsi="Batang"/>
          <w:sz w:val="20"/>
          <w:szCs w:val="20"/>
          <w:rPrChange w:id="2038" w:author="Santiago Arellano" w:date="2016-03-31T14:02:00Z">
            <w:rPr>
              <w:ins w:id="2039" w:author="Santiago Arellano" w:date="2016-03-31T14:02:00Z"/>
            </w:rPr>
          </w:rPrChange>
        </w:rPr>
      </w:pPr>
      <w:ins w:id="2040" w:author="Santiago Arellano" w:date="2016-03-31T14:02:00Z">
        <w:r w:rsidRPr="00091DA9">
          <w:rPr>
            <w:rFonts w:ascii="Batang" w:eastAsia="Batang" w:hAnsi="Batang"/>
            <w:sz w:val="20"/>
            <w:szCs w:val="20"/>
            <w:rPrChange w:id="2041" w:author="Santiago Arellano" w:date="2016-03-31T14:02:00Z">
              <w:rPr/>
            </w:rPrChange>
          </w:rPr>
          <w:lastRenderedPageBreak/>
          <w:tab/>
          <w:t>&lt;/deviceList&gt;</w:t>
        </w:r>
      </w:ins>
    </w:p>
    <w:p w:rsidR="00091DA9" w:rsidRDefault="00091DA9" w:rsidP="00AA1F9B">
      <w:pPr>
        <w:rPr>
          <w:ins w:id="2042" w:author="Santiago Arellano" w:date="2016-03-31T14:05:00Z"/>
          <w:rFonts w:ascii="Batang" w:eastAsia="Batang" w:hAnsi="Batang"/>
          <w:sz w:val="20"/>
          <w:szCs w:val="20"/>
        </w:rPr>
      </w:pPr>
      <w:ins w:id="2043" w:author="Santiago Arellano" w:date="2016-03-31T14:02:00Z">
        <w:r w:rsidRPr="00091DA9">
          <w:rPr>
            <w:rFonts w:ascii="Batang" w:eastAsia="Batang" w:hAnsi="Batang"/>
            <w:sz w:val="20"/>
            <w:szCs w:val="20"/>
            <w:rPrChange w:id="2044" w:author="Santiago Arellano" w:date="2016-03-31T14:02:00Z">
              <w:rPr/>
            </w:rPrChange>
          </w:rPr>
          <w:t>&lt;/Configuration&gt;</w:t>
        </w:r>
      </w:ins>
    </w:p>
    <w:p w:rsidR="00091DA9" w:rsidRDefault="00091DA9" w:rsidP="00091DA9">
      <w:pPr>
        <w:pBdr>
          <w:bottom w:val="single" w:sz="12" w:space="1" w:color="auto"/>
        </w:pBdr>
        <w:rPr>
          <w:ins w:id="2045" w:author="Santiago Arellano" w:date="2016-03-31T14:05:00Z"/>
        </w:rPr>
      </w:pPr>
    </w:p>
    <w:p w:rsidR="00091DA9" w:rsidRPr="00091DA9" w:rsidRDefault="00091DA9" w:rsidP="00AA1F9B">
      <w:pPr>
        <w:rPr>
          <w:ins w:id="2046" w:author="Santiago Arellano" w:date="2016-03-31T13:58:00Z"/>
          <w:rFonts w:ascii="Batang" w:eastAsia="Batang" w:hAnsi="Batang"/>
          <w:sz w:val="20"/>
          <w:szCs w:val="20"/>
          <w:rPrChange w:id="2047" w:author="Santiago Arellano" w:date="2016-03-31T14:02:00Z">
            <w:rPr>
              <w:ins w:id="2048" w:author="Santiago Arellano" w:date="2016-03-31T13:58:00Z"/>
            </w:rPr>
          </w:rPrChange>
        </w:rPr>
      </w:pPr>
    </w:p>
    <w:p w:rsidR="00091DA9" w:rsidRDefault="00091DA9">
      <w:pPr>
        <w:jc w:val="both"/>
        <w:rPr>
          <w:ins w:id="2049" w:author="Santiago Arellano" w:date="2016-03-31T14:07:00Z"/>
        </w:rPr>
        <w:pPrChange w:id="2050" w:author="Santiago Arellano" w:date="2016-03-31T14:06:00Z">
          <w:pPr/>
        </w:pPrChange>
      </w:pPr>
      <w:ins w:id="2051" w:author="Santiago Arellano" w:date="2016-03-31T14:06:00Z">
        <w:r>
          <w:t>Notice the red-marked parameter ‘&lt;electronics&gt;</w:t>
        </w:r>
      </w:ins>
      <w:ins w:id="2052" w:author="Santiago Arellano" w:date="2016-03-31T14:07:00Z">
        <w:r>
          <w:t>’, which should be set equal to ‘1’ when a Moxa computer is used. If an older version of the computer (Beck or Axis) is used, the parameter is set equal to ‘0’.</w:t>
        </w:r>
      </w:ins>
    </w:p>
    <w:p w:rsidR="00091DA9" w:rsidRDefault="00091DA9">
      <w:pPr>
        <w:jc w:val="both"/>
        <w:rPr>
          <w:ins w:id="2053" w:author="Santiago Arellano" w:date="2016-03-31T14:07:00Z"/>
        </w:rPr>
        <w:pPrChange w:id="2054" w:author="Santiago Arellano" w:date="2016-03-31T14:06:00Z">
          <w:pPr/>
        </w:pPrChange>
      </w:pPr>
    </w:p>
    <w:p w:rsidR="00091DA9" w:rsidRDefault="00091DA9">
      <w:pPr>
        <w:jc w:val="both"/>
        <w:rPr>
          <w:ins w:id="2055" w:author="Santiago Arellano" w:date="2016-03-31T14:10:00Z"/>
        </w:rPr>
        <w:pPrChange w:id="2056" w:author="Santiago Arellano" w:date="2016-03-31T14:06:00Z">
          <w:pPr/>
        </w:pPrChange>
      </w:pPr>
      <w:ins w:id="2057" w:author="Santiago Arellano" w:date="2016-03-31T14:07:00Z">
        <w:r>
          <w:t>This parameter is not accessible from the configuration user interface of the NovacProgram, thus</w:t>
        </w:r>
      </w:ins>
      <w:ins w:id="2058" w:author="Santiago Arellano" w:date="2016-03-31T14:08:00Z">
        <w:r>
          <w:t xml:space="preserve"> it has to be set manually opening the configuration.xml file with a text editor (e.g., notepad, wordpad) and </w:t>
        </w:r>
        <w:r w:rsidR="005622BF">
          <w:t xml:space="preserve">typing in the corresponding value. </w:t>
        </w:r>
      </w:ins>
      <w:ins w:id="2059" w:author="Santiago Arellano" w:date="2016-03-31T14:09:00Z">
        <w:r w:rsidR="005622BF">
          <w:t xml:space="preserve">By default this parameter is set to 0, so it is important </w:t>
        </w:r>
        <w:r w:rsidR="005622BF" w:rsidRPr="005622BF">
          <w:rPr>
            <w:b/>
            <w:color w:val="000000" w:themeColor="text1"/>
            <w:rPrChange w:id="2060" w:author="Santiago Arellano" w:date="2016-03-31T14:10:00Z">
              <w:rPr/>
            </w:rPrChange>
          </w:rPr>
          <w:t>to set it manually to 1 for the new systems running a Moxa</w:t>
        </w:r>
        <w:r w:rsidR="005622BF">
          <w:t>.</w:t>
        </w:r>
      </w:ins>
    </w:p>
    <w:p w:rsidR="005622BF" w:rsidRDefault="005622BF">
      <w:pPr>
        <w:jc w:val="both"/>
        <w:rPr>
          <w:ins w:id="2061" w:author="Santiago Arellano" w:date="2016-03-31T14:10:00Z"/>
        </w:rPr>
        <w:pPrChange w:id="2062" w:author="Santiago Arellano" w:date="2016-03-31T14:06:00Z">
          <w:pPr/>
        </w:pPrChange>
      </w:pPr>
    </w:p>
    <w:p w:rsidR="005622BF" w:rsidRDefault="005622BF">
      <w:pPr>
        <w:jc w:val="both"/>
        <w:rPr>
          <w:ins w:id="2063" w:author="Santiago Arellano" w:date="2016-03-31T14:10:00Z"/>
        </w:rPr>
        <w:pPrChange w:id="2064" w:author="Santiago Arellano" w:date="2016-03-31T14:06:00Z">
          <w:pPr/>
        </w:pPrChange>
      </w:pPr>
    </w:p>
    <w:p w:rsidR="005622BF" w:rsidRDefault="005622BF">
      <w:pPr>
        <w:jc w:val="both"/>
        <w:rPr>
          <w:ins w:id="2065" w:author="Santiago Arellano" w:date="2016-03-31T14:10:00Z"/>
        </w:rPr>
        <w:pPrChange w:id="2066" w:author="Santiago Arellano" w:date="2016-03-31T14:06:00Z">
          <w:pPr/>
        </w:pPrChange>
      </w:pPr>
    </w:p>
    <w:p w:rsidR="005622BF" w:rsidRDefault="005622BF">
      <w:pPr>
        <w:jc w:val="both"/>
        <w:rPr>
          <w:ins w:id="2067" w:author="Santiago Arellano" w:date="2016-03-31T14:10:00Z"/>
        </w:rPr>
        <w:pPrChange w:id="2068" w:author="Santiago Arellano" w:date="2016-03-31T14:06:00Z">
          <w:pPr/>
        </w:pPrChange>
      </w:pPr>
    </w:p>
    <w:p w:rsidR="005622BF" w:rsidRDefault="005622BF">
      <w:pPr>
        <w:jc w:val="both"/>
        <w:rPr>
          <w:ins w:id="2069" w:author="Santiago Arellano" w:date="2016-03-31T14:10:00Z"/>
        </w:rPr>
        <w:pPrChange w:id="2070" w:author="Santiago Arellano" w:date="2016-03-31T14:06:00Z">
          <w:pPr/>
        </w:pPrChange>
      </w:pPr>
    </w:p>
    <w:p w:rsidR="005622BF" w:rsidRDefault="005622BF">
      <w:pPr>
        <w:jc w:val="both"/>
        <w:rPr>
          <w:ins w:id="2071" w:author="Santiago Arellano" w:date="2016-03-31T14:10:00Z"/>
        </w:rPr>
        <w:pPrChange w:id="2072" w:author="Santiago Arellano" w:date="2016-03-31T14:06:00Z">
          <w:pPr/>
        </w:pPrChange>
      </w:pPr>
    </w:p>
    <w:p w:rsidR="005622BF" w:rsidRDefault="005622BF">
      <w:pPr>
        <w:jc w:val="both"/>
        <w:rPr>
          <w:ins w:id="2073" w:author="Santiago Arellano" w:date="2016-03-31T14:06:00Z"/>
        </w:rPr>
        <w:pPrChange w:id="2074" w:author="Santiago Arellano" w:date="2016-03-31T14:06:00Z">
          <w:pPr/>
        </w:pPrChange>
      </w:pPr>
    </w:p>
    <w:p w:rsidR="00091DA9" w:rsidRDefault="002F3D3B">
      <w:pPr>
        <w:jc w:val="both"/>
        <w:pPrChange w:id="2075" w:author="Santiago Arellano" w:date="2016-03-31T14:06:00Z">
          <w:pPr/>
        </w:pPrChange>
      </w:pPr>
      <w:del w:id="2076" w:author="Santiago Arellano" w:date="2016-03-31T14:06:00Z">
        <w:r w:rsidDel="00091DA9">
          <w:br w:type="page"/>
        </w:r>
      </w:del>
    </w:p>
    <w:p w:rsidR="00B53324" w:rsidRPr="00B052AC" w:rsidRDefault="00C61DD9" w:rsidP="00D51F65">
      <w:pPr>
        <w:pStyle w:val="Heading1"/>
      </w:pPr>
      <w:bookmarkStart w:id="2077" w:name="_Toc141088604"/>
      <w:bookmarkStart w:id="2078" w:name="_Toc141090438"/>
      <w:bookmarkStart w:id="2079" w:name="_Toc141090480"/>
      <w:bookmarkStart w:id="2080" w:name="_Toc141090916"/>
      <w:bookmarkStart w:id="2081" w:name="_Toc141091180"/>
      <w:bookmarkStart w:id="2082" w:name="_Toc164068232"/>
      <w:bookmarkStart w:id="2083" w:name="_Toc450222009"/>
      <w:r>
        <w:lastRenderedPageBreak/>
        <w:t>5</w:t>
      </w:r>
      <w:r w:rsidR="00B052AC" w:rsidRPr="00B052AC">
        <w:t xml:space="preserve"> </w:t>
      </w:r>
      <w:bookmarkEnd w:id="1443"/>
      <w:r>
        <w:t xml:space="preserve">Data </w:t>
      </w:r>
      <w:r w:rsidR="00B53324" w:rsidRPr="00B052AC">
        <w:t>collection</w:t>
      </w:r>
      <w:bookmarkEnd w:id="2077"/>
      <w:bookmarkEnd w:id="2078"/>
      <w:bookmarkEnd w:id="2079"/>
      <w:bookmarkEnd w:id="2080"/>
      <w:bookmarkEnd w:id="2081"/>
      <w:bookmarkEnd w:id="2082"/>
      <w:bookmarkEnd w:id="2083"/>
    </w:p>
    <w:p w:rsidR="00A51539" w:rsidRDefault="00A51539" w:rsidP="00B00EB9">
      <w:pPr>
        <w:pStyle w:val="BodyText"/>
        <w:spacing w:line="280" w:lineRule="atLeast"/>
      </w:pPr>
    </w:p>
    <w:p w:rsidR="006F217A" w:rsidRDefault="00A51539" w:rsidP="00B00EB9">
      <w:pPr>
        <w:pStyle w:val="BodyText"/>
        <w:spacing w:line="280" w:lineRule="atLeast"/>
      </w:pPr>
      <w:r>
        <w:t xml:space="preserve">There are two ways to start data collection. </w:t>
      </w:r>
    </w:p>
    <w:p w:rsidR="000D644F" w:rsidRDefault="006F217A" w:rsidP="00B00EB9">
      <w:pPr>
        <w:pStyle w:val="BodyText"/>
        <w:numPr>
          <w:ilvl w:val="0"/>
          <w:numId w:val="8"/>
        </w:numPr>
        <w:spacing w:line="280" w:lineRule="atLeast"/>
      </w:pPr>
      <w:r>
        <w:t>A</w:t>
      </w:r>
      <w:r w:rsidR="00A51539">
        <w:t xml:space="preserve">utomatic start. The data collection starts when the program starts. </w:t>
      </w:r>
      <w:r w:rsidR="006D3519">
        <w:t xml:space="preserve">This </w:t>
      </w:r>
      <w:r>
        <w:t>can be set at configuration dialog</w:t>
      </w:r>
      <w:r w:rsidR="006640D7">
        <w:t>. Click menu “Configurat</w:t>
      </w:r>
      <w:r w:rsidR="00E86C67">
        <w:t xml:space="preserve">ion </w:t>
      </w:r>
      <w:r w:rsidR="00E86C67">
        <w:sym w:font="Wingdings" w:char="F0E0"/>
      </w:r>
      <w:r w:rsidR="00661200">
        <w:t xml:space="preserve"> </w:t>
      </w:r>
      <w:r w:rsidR="006640D7">
        <w:t>Configuration”. The configuration dialog will show up.</w:t>
      </w:r>
      <w:r w:rsidR="00E95A7C">
        <w:t xml:space="preserve"> </w:t>
      </w:r>
      <w:r w:rsidR="007454E6">
        <w:t>C</w:t>
      </w:r>
      <w:r w:rsidR="006640D7">
        <w:t xml:space="preserve">hange the “Start up” </w:t>
      </w:r>
      <w:r w:rsidR="00B5080F">
        <w:t>under</w:t>
      </w:r>
      <w:r w:rsidR="007454E6">
        <w:t xml:space="preserve"> “Global Settings” to ‘automatic’. Restarting the program will automatically start the data collection.</w:t>
      </w:r>
    </w:p>
    <w:p w:rsidR="00A51539" w:rsidRDefault="006F217A" w:rsidP="00B00EB9">
      <w:pPr>
        <w:pStyle w:val="BodyText"/>
        <w:numPr>
          <w:ilvl w:val="0"/>
          <w:numId w:val="8"/>
        </w:numPr>
        <w:spacing w:line="280" w:lineRule="atLeast"/>
      </w:pPr>
      <w:r>
        <w:t>M</w:t>
      </w:r>
      <w:r w:rsidR="00A51539">
        <w:t>anual start. The procedure is as following:</w:t>
      </w:r>
    </w:p>
    <w:p w:rsidR="00B603AD" w:rsidRDefault="00A51539" w:rsidP="005039AC">
      <w:pPr>
        <w:pStyle w:val="BodyText"/>
        <w:spacing w:line="280" w:lineRule="atLeast"/>
        <w:ind w:left="720"/>
      </w:pPr>
      <w:r>
        <w:t xml:space="preserve">Manually </w:t>
      </w:r>
      <w:r w:rsidR="00B467ED">
        <w:t>start:</w:t>
      </w:r>
      <w:r>
        <w:t xml:space="preserve"> </w:t>
      </w:r>
      <w:r w:rsidR="00B53324">
        <w:t>Click</w:t>
      </w:r>
      <w:r>
        <w:t xml:space="preserve"> the menu “Control </w:t>
      </w:r>
      <w:r w:rsidR="00B5080F">
        <w:sym w:font="Wingdings" w:char="F0E0"/>
      </w:r>
      <w:r>
        <w:t xml:space="preserve"> </w:t>
      </w:r>
      <w:r w:rsidR="00B467ED">
        <w:t>start”</w:t>
      </w:r>
      <w:r w:rsidR="00B53324">
        <w:t xml:space="preserve"> or click </w:t>
      </w:r>
      <w:r w:rsidR="00B53324">
        <w:object w:dxaOrig="300" w:dyaOrig="360">
          <v:shape id="_x0000_i1027" type="#_x0000_t75" style="width:15pt;height:18pt" o:ole="">
            <v:imagedata r:id="rId51" o:title=""/>
          </v:shape>
          <o:OLEObject Type="Embed" ProgID="PBrush" ShapeID="_x0000_i1027" DrawAspect="Content" ObjectID="_1577025243" r:id="rId52"/>
        </w:object>
      </w:r>
      <w:r w:rsidR="00B53324">
        <w:t xml:space="preserve"> on the toolbar.</w:t>
      </w:r>
      <w:r>
        <w:t xml:space="preserve">  </w:t>
      </w:r>
    </w:p>
    <w:p w:rsidR="009A175E" w:rsidRPr="00B052AC" w:rsidRDefault="00C61DD9" w:rsidP="005F7356">
      <w:pPr>
        <w:pStyle w:val="Heading2"/>
      </w:pPr>
      <w:bookmarkStart w:id="2084" w:name="_Toc141088605"/>
      <w:bookmarkStart w:id="2085" w:name="_Toc141090439"/>
      <w:bookmarkStart w:id="2086" w:name="_Toc141090481"/>
      <w:bookmarkStart w:id="2087" w:name="_Toc141090917"/>
      <w:bookmarkStart w:id="2088" w:name="_Toc141091181"/>
      <w:bookmarkStart w:id="2089" w:name="_Toc164068233"/>
      <w:bookmarkStart w:id="2090" w:name="_Toc450222010"/>
      <w:r>
        <w:t xml:space="preserve">5.1 </w:t>
      </w:r>
      <w:r w:rsidR="001D00EA" w:rsidRPr="00B052AC">
        <w:t>Running, sleeping</w:t>
      </w:r>
      <w:bookmarkEnd w:id="2084"/>
      <w:bookmarkEnd w:id="2085"/>
      <w:bookmarkEnd w:id="2086"/>
      <w:bookmarkEnd w:id="2087"/>
      <w:bookmarkEnd w:id="2088"/>
      <w:bookmarkEnd w:id="2089"/>
      <w:bookmarkEnd w:id="2090"/>
    </w:p>
    <w:p w:rsidR="00107CEB" w:rsidRDefault="00107CEB" w:rsidP="00B00EB9">
      <w:pPr>
        <w:pStyle w:val="BodyText"/>
        <w:spacing w:line="280" w:lineRule="atLeast"/>
      </w:pPr>
    </w:p>
    <w:p w:rsidR="00492420" w:rsidRDefault="001C69E8" w:rsidP="00B00EB9">
      <w:pPr>
        <w:pStyle w:val="BodyText"/>
        <w:spacing w:line="280" w:lineRule="atLeast"/>
      </w:pPr>
      <w:r>
        <w:t xml:space="preserve">When starting the program the main window is shown. </w:t>
      </w:r>
    </w:p>
    <w:p w:rsidR="00D07490" w:rsidRDefault="00D07490" w:rsidP="00D07490">
      <w:pPr>
        <w:pStyle w:val="BodyText"/>
        <w:spacing w:line="280" w:lineRule="atLeast"/>
        <w:ind w:left="360"/>
      </w:pPr>
    </w:p>
    <w:p w:rsidR="005851C3" w:rsidRDefault="00E97FDE" w:rsidP="00D07490">
      <w:pPr>
        <w:pStyle w:val="BodyText"/>
        <w:numPr>
          <w:ilvl w:val="0"/>
          <w:numId w:val="28"/>
        </w:numPr>
        <w:spacing w:line="280" w:lineRule="atLeast"/>
      </w:pPr>
      <w:r>
        <w:t xml:space="preserve">For each spectrometer that is configured in the configuration file ‘configuration.xml’ there is one </w:t>
      </w:r>
      <w:r w:rsidR="00387A09">
        <w:t xml:space="preserve">page </w:t>
      </w:r>
      <w:r w:rsidR="005851C3">
        <w:t xml:space="preserve">in the main window, where the name of the tag is the name </w:t>
      </w:r>
      <w:r w:rsidR="00D82053">
        <w:t>of the site of the instrument.</w:t>
      </w:r>
    </w:p>
    <w:p w:rsidR="001C69E8" w:rsidRDefault="00BF3754" w:rsidP="009476E8">
      <w:pPr>
        <w:pStyle w:val="BodyText"/>
        <w:numPr>
          <w:ilvl w:val="0"/>
          <w:numId w:val="27"/>
        </w:numPr>
        <w:spacing w:line="280" w:lineRule="atLeast"/>
      </w:pPr>
      <w:r>
        <w:t>There is one page named ‘Overview’ which shows an overview of the flux-results from the different scanning instruments</w:t>
      </w:r>
      <w:r w:rsidR="00403867">
        <w:t xml:space="preserve"> today</w:t>
      </w:r>
      <w:r>
        <w:t>.</w:t>
      </w:r>
      <w:r w:rsidR="00305948">
        <w:t xml:space="preserve"> </w:t>
      </w:r>
    </w:p>
    <w:p w:rsidR="006D7696" w:rsidRDefault="006D7696" w:rsidP="009476E8">
      <w:pPr>
        <w:pStyle w:val="BodyText"/>
        <w:numPr>
          <w:ilvl w:val="0"/>
          <w:numId w:val="27"/>
        </w:numPr>
        <w:spacing w:line="280" w:lineRule="atLeast"/>
      </w:pPr>
      <w:r>
        <w:t xml:space="preserve">There is one page named ‘Instrument’ which shows </w:t>
      </w:r>
      <w:r w:rsidR="00E30646">
        <w:t xml:space="preserve">part of the available instrumental data. Currently </w:t>
      </w:r>
      <w:r w:rsidR="00623F11">
        <w:t xml:space="preserve">the graphs show the temperature, battery voltage and exposure-times </w:t>
      </w:r>
      <w:r w:rsidR="003E1CD0">
        <w:t xml:space="preserve">today </w:t>
      </w:r>
      <w:r w:rsidR="00274EC8">
        <w:t xml:space="preserve">for each of the instruments plus the link speed for each of the </w:t>
      </w:r>
      <w:r w:rsidR="00BA12C0">
        <w:t xml:space="preserve">spectral files </w:t>
      </w:r>
      <w:r w:rsidR="00274EC8">
        <w:t>downloads done today.</w:t>
      </w:r>
    </w:p>
    <w:p w:rsidR="00403867" w:rsidRDefault="00403867" w:rsidP="009476E8">
      <w:pPr>
        <w:pStyle w:val="BodyText"/>
        <w:numPr>
          <w:ilvl w:val="0"/>
          <w:numId w:val="27"/>
        </w:numPr>
        <w:spacing w:line="280" w:lineRule="atLeast"/>
      </w:pPr>
      <w:r>
        <w:t>If any connected instrument contains a double-spectrometer or there are any instruments of the ‘</w:t>
      </w:r>
      <w:smartTag w:uri="urn:schemas-microsoft-com:office:smarttags" w:element="City">
        <w:smartTag w:uri="urn:schemas-microsoft-com:office:smarttags" w:element="place">
          <w:r>
            <w:t>Heidelberg</w:t>
          </w:r>
        </w:smartTag>
      </w:smartTag>
      <w:r>
        <w:t>’ type, then there is also one page named ‘WindMeas’</w:t>
      </w:r>
      <w:r w:rsidR="00F03FD0">
        <w:t xml:space="preserve">. The main graph in this page </w:t>
      </w:r>
      <w:r>
        <w:t xml:space="preserve">shows the result of the wind-measurements performed today by </w:t>
      </w:r>
      <w:r w:rsidR="00F03FD0">
        <w:t xml:space="preserve">each of </w:t>
      </w:r>
      <w:r>
        <w:t xml:space="preserve">the </w:t>
      </w:r>
      <w:r w:rsidR="00F03FD0">
        <w:t>instruments that are able to perform wind speed measurements.</w:t>
      </w:r>
    </w:p>
    <w:p w:rsidR="00305948" w:rsidRDefault="00305948" w:rsidP="00B00EB9">
      <w:pPr>
        <w:pStyle w:val="BodyText"/>
        <w:spacing w:line="280" w:lineRule="atLeast"/>
      </w:pPr>
    </w:p>
    <w:p w:rsidR="00A45232" w:rsidRDefault="00305948" w:rsidP="00B00EB9">
      <w:pPr>
        <w:pStyle w:val="BodyText"/>
        <w:spacing w:line="280" w:lineRule="atLeast"/>
      </w:pPr>
      <w:r>
        <w:t>When the program is running and collecting data, the evaluated results will be shown in the page with the corresponding serial-n</w:t>
      </w:r>
      <w:r w:rsidR="00986759">
        <w:t xml:space="preserve">umber and in the ‘Flux Overview’-page. </w:t>
      </w:r>
    </w:p>
    <w:p w:rsidR="00305948" w:rsidRDefault="00A45232" w:rsidP="00B00EB9">
      <w:pPr>
        <w:pStyle w:val="BodyText"/>
        <w:spacing w:line="280" w:lineRule="atLeast"/>
      </w:pPr>
      <w:r w:rsidRPr="00A45232">
        <w:rPr>
          <w:b/>
        </w:rPr>
        <w:t>Note</w:t>
      </w:r>
      <w:r>
        <w:t xml:space="preserve">: </w:t>
      </w:r>
      <w:r w:rsidR="00D6437A">
        <w:t>results from s</w:t>
      </w:r>
      <w:r w:rsidR="005137EA">
        <w:t>canning instruments which are connected to the network but not configured through the configuration dialog</w:t>
      </w:r>
      <w:r w:rsidR="00D6437A">
        <w:t xml:space="preserve"> will not be shown at all.</w:t>
      </w:r>
    </w:p>
    <w:p w:rsidR="00387A09" w:rsidRDefault="00387A09" w:rsidP="00B00EB9">
      <w:pPr>
        <w:pStyle w:val="BodyText"/>
        <w:spacing w:line="280" w:lineRule="atLeast"/>
      </w:pPr>
    </w:p>
    <w:p w:rsidR="00387A09" w:rsidRDefault="00292B4F" w:rsidP="00387A09">
      <w:pPr>
        <w:pStyle w:val="BodyText"/>
        <w:keepNext/>
        <w:spacing w:line="280" w:lineRule="atLeast"/>
        <w:jc w:val="center"/>
      </w:pPr>
      <w:r>
        <w:rPr>
          <w:noProof/>
          <w:lang w:val="en-US"/>
        </w:rPr>
        <w:drawing>
          <wp:inline distT="0" distB="0" distL="0" distR="0" wp14:anchorId="41D877D9" wp14:editId="287AA908">
            <wp:extent cx="3740785" cy="1662430"/>
            <wp:effectExtent l="0" t="0" r="0" b="0"/>
            <wp:docPr id="21" name="Picture 21" descr="mainwindow_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inwindow_tab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40785" cy="1662430"/>
                    </a:xfrm>
                    <a:prstGeom prst="rect">
                      <a:avLst/>
                    </a:prstGeom>
                    <a:noFill/>
                    <a:ln>
                      <a:noFill/>
                    </a:ln>
                  </pic:spPr>
                </pic:pic>
              </a:graphicData>
            </a:graphic>
          </wp:inline>
        </w:drawing>
      </w:r>
    </w:p>
    <w:p w:rsidR="00387A09" w:rsidRDefault="00387A09" w:rsidP="00387A09">
      <w:pPr>
        <w:pStyle w:val="Caption"/>
        <w:jc w:val="center"/>
      </w:pPr>
      <w:r>
        <w:t xml:space="preserve">Figure </w:t>
      </w:r>
      <w:r>
        <w:fldChar w:fldCharType="begin"/>
      </w:r>
      <w:r>
        <w:instrText xml:space="preserve"> SEQ Figure \* ARABIC </w:instrText>
      </w:r>
      <w:r>
        <w:fldChar w:fldCharType="separate"/>
      </w:r>
      <w:ins w:id="2091" w:author="Santiago Arellano" w:date="2016-03-31T17:01:00Z">
        <w:r w:rsidR="000D559E">
          <w:rPr>
            <w:noProof/>
          </w:rPr>
          <w:t>31</w:t>
        </w:r>
      </w:ins>
      <w:del w:id="2092" w:author="Santiago Arellano" w:date="2016-03-31T14:40:00Z">
        <w:r w:rsidR="00F05B6D" w:rsidDel="00E30787">
          <w:rPr>
            <w:noProof/>
          </w:rPr>
          <w:delText>29</w:delText>
        </w:r>
      </w:del>
      <w:r>
        <w:fldChar w:fldCharType="end"/>
      </w:r>
      <w:r>
        <w:t>. The different pages in the main window. There is one page for each spectrometer configured in the configur</w:t>
      </w:r>
      <w:r w:rsidR="008B5718">
        <w:t>ation dialog and one ‘Overview’ page which shows a summary of all configured spectrometers.</w:t>
      </w:r>
      <w:r w:rsidR="00A85F8A">
        <w:t xml:space="preserve"> The name of each page is the same as the serial-number of the spectrometer.</w:t>
      </w:r>
    </w:p>
    <w:p w:rsidR="00107CEB" w:rsidRDefault="00107CEB" w:rsidP="00B00EB9">
      <w:pPr>
        <w:pStyle w:val="BodyText"/>
        <w:spacing w:line="280" w:lineRule="atLeast"/>
      </w:pPr>
    </w:p>
    <w:p w:rsidR="00520665" w:rsidRDefault="00520665" w:rsidP="00B00EB9">
      <w:pPr>
        <w:pStyle w:val="BodyText"/>
        <w:spacing w:line="280" w:lineRule="atLeast"/>
      </w:pPr>
      <w:r>
        <w:t>The colour of the “Scanner Status” shows the current status of the scanner</w:t>
      </w:r>
    </w:p>
    <w:p w:rsidR="00520665" w:rsidRDefault="00520665" w:rsidP="00520665">
      <w:pPr>
        <w:pStyle w:val="BodyText"/>
        <w:numPr>
          <w:ilvl w:val="0"/>
          <w:numId w:val="25"/>
        </w:numPr>
        <w:spacing w:line="280" w:lineRule="atLeast"/>
      </w:pPr>
      <w:r>
        <w:lastRenderedPageBreak/>
        <w:t>Green light: the instrument is ok</w:t>
      </w:r>
    </w:p>
    <w:p w:rsidR="00520665" w:rsidRDefault="00520665" w:rsidP="00520665">
      <w:pPr>
        <w:pStyle w:val="BodyText"/>
        <w:numPr>
          <w:ilvl w:val="0"/>
          <w:numId w:val="25"/>
        </w:numPr>
        <w:spacing w:line="280" w:lineRule="atLeast"/>
      </w:pPr>
      <w:r>
        <w:t>Yellow light: the instrument is sleeping</w:t>
      </w:r>
    </w:p>
    <w:p w:rsidR="00520665" w:rsidRDefault="00520665" w:rsidP="00520665">
      <w:pPr>
        <w:pStyle w:val="BodyText"/>
        <w:numPr>
          <w:ilvl w:val="0"/>
          <w:numId w:val="25"/>
        </w:numPr>
        <w:spacing w:line="280" w:lineRule="atLeast"/>
      </w:pPr>
      <w:r>
        <w:t>Red light: the program cannot contact the scanner</w:t>
      </w:r>
    </w:p>
    <w:p w:rsidR="00520665" w:rsidRDefault="00520665" w:rsidP="00B00EB9">
      <w:pPr>
        <w:pStyle w:val="BodyText"/>
        <w:spacing w:line="280" w:lineRule="atLeast"/>
      </w:pPr>
    </w:p>
    <w:p w:rsidR="00520665" w:rsidRDefault="00520665" w:rsidP="00B00EB9">
      <w:pPr>
        <w:pStyle w:val="BodyText"/>
        <w:spacing w:line="280" w:lineRule="atLeast"/>
      </w:pPr>
      <w:r>
        <w:t>The colour of the “Evaluation Status” shows the current status of the spectral evaluation</w:t>
      </w:r>
    </w:p>
    <w:p w:rsidR="00520665" w:rsidRDefault="00520665" w:rsidP="00520665">
      <w:pPr>
        <w:pStyle w:val="BodyText"/>
        <w:numPr>
          <w:ilvl w:val="0"/>
          <w:numId w:val="26"/>
        </w:numPr>
        <w:spacing w:line="280" w:lineRule="atLeast"/>
      </w:pPr>
      <w:r>
        <w:t>Green light: the data are ok</w:t>
      </w:r>
    </w:p>
    <w:p w:rsidR="00520665" w:rsidRDefault="00520665" w:rsidP="00520665">
      <w:pPr>
        <w:pStyle w:val="BodyText"/>
        <w:numPr>
          <w:ilvl w:val="0"/>
          <w:numId w:val="26"/>
        </w:numPr>
        <w:spacing w:line="280" w:lineRule="atLeast"/>
      </w:pPr>
      <w:r>
        <w:t xml:space="preserve">Yellow light: </w:t>
      </w:r>
      <w:r w:rsidR="00191132">
        <w:t xml:space="preserve">either no spectral data received yet </w:t>
      </w:r>
      <w:r w:rsidR="00191132" w:rsidRPr="00191132">
        <w:rPr>
          <w:b/>
        </w:rPr>
        <w:t>or</w:t>
      </w:r>
      <w:r w:rsidR="00191132">
        <w:t xml:space="preserve"> </w:t>
      </w:r>
      <w:r w:rsidR="00060E11">
        <w:t xml:space="preserve">there were some </w:t>
      </w:r>
      <w:r w:rsidR="00642A99">
        <w:t xml:space="preserve">corrupted </w:t>
      </w:r>
      <w:r w:rsidR="00060E11">
        <w:t>spectra in the last scan downloaded</w:t>
      </w:r>
    </w:p>
    <w:p w:rsidR="00060E11" w:rsidRDefault="00060E11" w:rsidP="00520665">
      <w:pPr>
        <w:pStyle w:val="BodyText"/>
        <w:numPr>
          <w:ilvl w:val="0"/>
          <w:numId w:val="26"/>
        </w:numPr>
        <w:spacing w:line="280" w:lineRule="atLeast"/>
      </w:pPr>
      <w:r>
        <w:t xml:space="preserve">Red light: either the spectral evaluation failed </w:t>
      </w:r>
      <w:r w:rsidRPr="00060E11">
        <w:rPr>
          <w:b/>
        </w:rPr>
        <w:t>or</w:t>
      </w:r>
      <w:r>
        <w:t xml:space="preserve"> </w:t>
      </w:r>
      <w:r w:rsidR="004B1937">
        <w:t xml:space="preserve">there were several </w:t>
      </w:r>
      <w:r w:rsidR="00642A99">
        <w:t>corrupted</w:t>
      </w:r>
      <w:r w:rsidR="004B1937">
        <w:t xml:space="preserve"> spectra in the last scan downloaded</w:t>
      </w:r>
    </w:p>
    <w:p w:rsidR="00520665" w:rsidRDefault="00520665" w:rsidP="00B00EB9">
      <w:pPr>
        <w:pStyle w:val="BodyText"/>
        <w:spacing w:line="280" w:lineRule="atLeast"/>
      </w:pPr>
    </w:p>
    <w:p w:rsidR="009C6084" w:rsidRDefault="00292B4F" w:rsidP="009C6084">
      <w:pPr>
        <w:pStyle w:val="BodyText"/>
        <w:keepNext/>
        <w:spacing w:line="280" w:lineRule="atLeast"/>
        <w:jc w:val="center"/>
      </w:pPr>
      <w:r>
        <w:rPr>
          <w:noProof/>
          <w:lang w:val="en-US"/>
        </w:rPr>
        <w:drawing>
          <wp:inline distT="0" distB="0" distL="0" distR="0" wp14:anchorId="04B372A6" wp14:editId="7341FC81">
            <wp:extent cx="1710055" cy="498475"/>
            <wp:effectExtent l="0" t="0" r="4445" b="0"/>
            <wp:docPr id="22" name="Picture 22" descr="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ght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10055" cy="498475"/>
                    </a:xfrm>
                    <a:prstGeom prst="rect">
                      <a:avLst/>
                    </a:prstGeom>
                    <a:noFill/>
                    <a:ln>
                      <a:noFill/>
                    </a:ln>
                  </pic:spPr>
                </pic:pic>
              </a:graphicData>
            </a:graphic>
          </wp:inline>
        </w:drawing>
      </w:r>
    </w:p>
    <w:p w:rsidR="00486937" w:rsidRDefault="009C6084" w:rsidP="009C6084">
      <w:pPr>
        <w:pStyle w:val="Caption"/>
        <w:jc w:val="center"/>
      </w:pPr>
      <w:r>
        <w:t xml:space="preserve">Figure </w:t>
      </w:r>
      <w:r>
        <w:fldChar w:fldCharType="begin"/>
      </w:r>
      <w:r>
        <w:instrText xml:space="preserve"> SEQ Figure \* ARABIC </w:instrText>
      </w:r>
      <w:r>
        <w:fldChar w:fldCharType="separate"/>
      </w:r>
      <w:ins w:id="2093" w:author="Santiago Arellano" w:date="2016-03-31T17:01:00Z">
        <w:r w:rsidR="000D559E">
          <w:rPr>
            <w:noProof/>
          </w:rPr>
          <w:t>32</w:t>
        </w:r>
      </w:ins>
      <w:del w:id="2094" w:author="Santiago Arellano" w:date="2016-03-31T14:40:00Z">
        <w:r w:rsidR="00F05B6D" w:rsidDel="00E30787">
          <w:rPr>
            <w:noProof/>
          </w:rPr>
          <w:delText>30</w:delText>
        </w:r>
      </w:del>
      <w:r>
        <w:fldChar w:fldCharType="end"/>
      </w:r>
      <w:r>
        <w:t>. The status indicators in the main window shows the status of the scanner itself and the status of the spectral evaluation.</w:t>
      </w:r>
    </w:p>
    <w:p w:rsidR="001D00EA" w:rsidRDefault="001D00EA" w:rsidP="00B00EB9">
      <w:pPr>
        <w:pStyle w:val="BodyText"/>
        <w:spacing w:line="280" w:lineRule="atLeast"/>
      </w:pPr>
    </w:p>
    <w:p w:rsidR="00B57412" w:rsidRDefault="00B57412" w:rsidP="00B57412">
      <w:pPr>
        <w:pStyle w:val="BodyText"/>
        <w:spacing w:line="280" w:lineRule="atLeast"/>
      </w:pPr>
      <w:r w:rsidRPr="00B603AD">
        <w:t>The</w:t>
      </w:r>
      <w:r>
        <w:t xml:space="preserve"> program’s routine work is to begin to work in the morning and will continuously check the connected scanners for spectrum files. When there is a spectra file named upload.pak in one scanning instrument, it will be downloaded. </w:t>
      </w:r>
    </w:p>
    <w:p w:rsidR="00B57412" w:rsidRPr="00B603AD" w:rsidRDefault="00B57412" w:rsidP="00B57412">
      <w:pPr>
        <w:pStyle w:val="BodyText"/>
        <w:spacing w:line="280" w:lineRule="atLeast"/>
      </w:pPr>
      <w:r>
        <w:t xml:space="preserve">At night, the NovacProgram stops working according to the sleep time which is set in the communication configuration. It sends message to the scanner so that the scanner will exit at night. When the scanner is not running, the “Scanner status” turns to yellow. </w:t>
      </w:r>
    </w:p>
    <w:p w:rsidR="00B57412" w:rsidRDefault="00B57412" w:rsidP="00B00EB9">
      <w:pPr>
        <w:pStyle w:val="BodyText"/>
        <w:spacing w:line="280" w:lineRule="atLeast"/>
      </w:pPr>
    </w:p>
    <w:p w:rsidR="00F3347D" w:rsidRDefault="00F3347D" w:rsidP="00B00EB9">
      <w:pPr>
        <w:pStyle w:val="BodyText"/>
        <w:spacing w:line="280" w:lineRule="atLeast"/>
      </w:pPr>
      <w:r>
        <w:t xml:space="preserve">As </w:t>
      </w:r>
      <w:r w:rsidR="00F41B07">
        <w:t>soon as the spectrum</w:t>
      </w:r>
      <w:r>
        <w:t xml:space="preserve"> file is downloaded, it will be processed. If the spectra file contains a full scan, it will be evaluated. The evaluation result wi</w:t>
      </w:r>
      <w:r w:rsidR="00A24AE6">
        <w:t>ll be shown on the screen. If the file</w:t>
      </w:r>
      <w:r w:rsidR="001E2095">
        <w:t xml:space="preserve"> does not</w:t>
      </w:r>
      <w:r>
        <w:t xml:space="preserve"> contain a full scan, it w</w:t>
      </w:r>
      <w:r w:rsidR="00AE0047">
        <w:t xml:space="preserve">ill not </w:t>
      </w:r>
      <w:r>
        <w:t xml:space="preserve">be evaluated. The incomplete scan will be moved to </w:t>
      </w:r>
      <w:r w:rsidR="005D5F4B">
        <w:t>“</w:t>
      </w:r>
      <w:r>
        <w:t>Temp</w:t>
      </w:r>
      <w:r w:rsidR="005D5F4B">
        <w:t>”</w:t>
      </w:r>
      <w:r>
        <w:t xml:space="preserve"> folder</w:t>
      </w:r>
      <w:r w:rsidR="005D5F4B">
        <w:t xml:space="preserve"> under the output directory</w:t>
      </w:r>
      <w:r>
        <w:t>.</w:t>
      </w:r>
      <w:r w:rsidR="005D5F4B">
        <w:t xml:space="preserve"> </w:t>
      </w:r>
    </w:p>
    <w:p w:rsidR="00470DC3" w:rsidRDefault="00470DC3" w:rsidP="00B00EB9">
      <w:pPr>
        <w:pStyle w:val="BodyText"/>
        <w:spacing w:line="280" w:lineRule="atLeast"/>
      </w:pPr>
    </w:p>
    <w:p w:rsidR="00C04407" w:rsidRDefault="00292B4F" w:rsidP="00C04407">
      <w:pPr>
        <w:pStyle w:val="BodyText"/>
        <w:keepNext/>
        <w:spacing w:line="280" w:lineRule="atLeast"/>
        <w:jc w:val="center"/>
      </w:pPr>
      <w:r>
        <w:rPr>
          <w:noProof/>
          <w:lang w:val="en-US"/>
        </w:rPr>
        <w:drawing>
          <wp:inline distT="0" distB="0" distL="0" distR="0" wp14:anchorId="4580D587" wp14:editId="7A8C6ED6">
            <wp:extent cx="5759450" cy="1650365"/>
            <wp:effectExtent l="0" t="0" r="0" b="6985"/>
            <wp:docPr id="23" name="Picture 23" descr="Main_Colum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in_ColumnGrap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1650365"/>
                    </a:xfrm>
                    <a:prstGeom prst="rect">
                      <a:avLst/>
                    </a:prstGeom>
                    <a:noFill/>
                    <a:ln>
                      <a:noFill/>
                    </a:ln>
                  </pic:spPr>
                </pic:pic>
              </a:graphicData>
            </a:graphic>
          </wp:inline>
        </w:drawing>
      </w:r>
    </w:p>
    <w:p w:rsidR="00486937" w:rsidRDefault="00C04407" w:rsidP="00C04407">
      <w:pPr>
        <w:pStyle w:val="Caption"/>
        <w:jc w:val="center"/>
      </w:pPr>
      <w:bookmarkStart w:id="2095" w:name="_Ref164066005"/>
      <w:r>
        <w:t xml:space="preserve">Figure </w:t>
      </w:r>
      <w:r>
        <w:fldChar w:fldCharType="begin"/>
      </w:r>
      <w:r>
        <w:instrText xml:space="preserve"> SEQ Figure \* ARABIC </w:instrText>
      </w:r>
      <w:r>
        <w:fldChar w:fldCharType="separate"/>
      </w:r>
      <w:ins w:id="2096" w:author="Santiago Arellano" w:date="2016-03-31T17:01:00Z">
        <w:r w:rsidR="000D559E">
          <w:rPr>
            <w:noProof/>
          </w:rPr>
          <w:t>33</w:t>
        </w:r>
      </w:ins>
      <w:del w:id="2097" w:author="Santiago Arellano" w:date="2016-03-31T14:40:00Z">
        <w:r w:rsidR="00F05B6D" w:rsidDel="00E30787">
          <w:rPr>
            <w:noProof/>
          </w:rPr>
          <w:delText>31</w:delText>
        </w:r>
      </w:del>
      <w:r>
        <w:fldChar w:fldCharType="end"/>
      </w:r>
      <w:bookmarkEnd w:id="2095"/>
      <w:r>
        <w:t>. The</w:t>
      </w:r>
      <w:r w:rsidR="00DA2395">
        <w:t xml:space="preserve"> column plot in the main window. The red bars are the column values in ppmm of the last measured scan. The white and yellow squares are the maximum intensities of the whole spectrum and the maximum intensity in the fit-region (between fit low and fit high) respectively.</w:t>
      </w:r>
      <w:r w:rsidR="0076290C">
        <w:t xml:space="preserve"> The vertical yellow line indicates the software</w:t>
      </w:r>
      <w:ins w:id="2098" w:author="Santiago Arellano" w:date="2016-03-31T15:05:00Z">
        <w:r w:rsidR="00A15E66">
          <w:t>’</w:t>
        </w:r>
      </w:ins>
      <w:r w:rsidR="0076290C">
        <w:t>s guess for the position of the centre of mass of the plume.</w:t>
      </w:r>
    </w:p>
    <w:p w:rsidR="00521A23" w:rsidRDefault="00521A23" w:rsidP="00B00EB9">
      <w:pPr>
        <w:pStyle w:val="BodyText"/>
        <w:spacing w:line="280" w:lineRule="atLeast"/>
      </w:pPr>
    </w:p>
    <w:p w:rsidR="00765471" w:rsidRDefault="00292B4F" w:rsidP="00DB6F2A">
      <w:pPr>
        <w:pStyle w:val="BodyText"/>
        <w:keepNext/>
        <w:spacing w:line="280" w:lineRule="atLeast"/>
        <w:jc w:val="center"/>
      </w:pPr>
      <w:r>
        <w:rPr>
          <w:noProof/>
          <w:lang w:val="en-US"/>
        </w:rPr>
        <w:lastRenderedPageBreak/>
        <w:drawing>
          <wp:inline distT="0" distB="0" distL="0" distR="0" wp14:anchorId="7884FCED" wp14:editId="20E81399">
            <wp:extent cx="5759450" cy="1816735"/>
            <wp:effectExtent l="0" t="0" r="0" b="0"/>
            <wp:docPr id="24" name="Picture 24" descr="Main_Flux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in_FluxGraph"/>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1816735"/>
                    </a:xfrm>
                    <a:prstGeom prst="rect">
                      <a:avLst/>
                    </a:prstGeom>
                    <a:noFill/>
                    <a:ln>
                      <a:noFill/>
                    </a:ln>
                  </pic:spPr>
                </pic:pic>
              </a:graphicData>
            </a:graphic>
          </wp:inline>
        </w:drawing>
      </w:r>
    </w:p>
    <w:p w:rsidR="00765471" w:rsidRDefault="00765471" w:rsidP="00DB6F2A">
      <w:pPr>
        <w:pStyle w:val="Caption"/>
        <w:jc w:val="center"/>
      </w:pPr>
      <w:bookmarkStart w:id="2099" w:name="_Ref164066008"/>
      <w:r>
        <w:t xml:space="preserve">Figure </w:t>
      </w:r>
      <w:r>
        <w:fldChar w:fldCharType="begin"/>
      </w:r>
      <w:r>
        <w:instrText xml:space="preserve"> SEQ Figure \* ARABIC </w:instrText>
      </w:r>
      <w:r>
        <w:fldChar w:fldCharType="separate"/>
      </w:r>
      <w:ins w:id="2100" w:author="Santiago Arellano" w:date="2016-03-31T17:01:00Z">
        <w:r w:rsidR="000D559E">
          <w:rPr>
            <w:noProof/>
          </w:rPr>
          <w:t>34</w:t>
        </w:r>
      </w:ins>
      <w:del w:id="2101" w:author="Santiago Arellano" w:date="2016-03-31T14:40:00Z">
        <w:r w:rsidR="00F05B6D" w:rsidDel="00E30787">
          <w:rPr>
            <w:noProof/>
          </w:rPr>
          <w:delText>32</w:delText>
        </w:r>
      </w:del>
      <w:r>
        <w:fldChar w:fldCharType="end"/>
      </w:r>
      <w:bookmarkEnd w:id="2099"/>
      <w:r>
        <w:t xml:space="preserve">. The flux-plot in the main window. This plot shows the measured flux in kg/s </w:t>
      </w:r>
      <w:r w:rsidR="004F069A">
        <w:t>today.</w:t>
      </w:r>
    </w:p>
    <w:p w:rsidR="00765471" w:rsidRDefault="00765471" w:rsidP="00B00EB9">
      <w:pPr>
        <w:pStyle w:val="BodyText"/>
        <w:spacing w:line="280" w:lineRule="atLeast"/>
      </w:pPr>
    </w:p>
    <w:p w:rsidR="00CD69B7" w:rsidRDefault="00CD69B7" w:rsidP="00B00EB9">
      <w:pPr>
        <w:pStyle w:val="BodyText"/>
        <w:spacing w:line="280" w:lineRule="atLeast"/>
      </w:pPr>
      <w:r>
        <w:t xml:space="preserve">The status message box on the window will show the updating messages. The top message is the latest message. </w:t>
      </w:r>
      <w:r w:rsidR="005D5F4B">
        <w:t>All these messages are saved as</w:t>
      </w:r>
      <w:r>
        <w:t xml:space="preserve"> </w:t>
      </w:r>
      <w:r w:rsidR="005D5F4B">
        <w:t>“</w:t>
      </w:r>
      <w:r w:rsidRPr="00CD69B7">
        <w:t>Output\</w:t>
      </w:r>
      <w:r w:rsidR="00B94213">
        <w:t>DATE</w:t>
      </w:r>
      <w:r>
        <w:t>\StatusLog.txt</w:t>
      </w:r>
      <w:r w:rsidR="005D5F4B">
        <w:t xml:space="preserve">” </w:t>
      </w:r>
      <w:r w:rsidR="00B94213">
        <w:t>(where DATE is today</w:t>
      </w:r>
      <w:r w:rsidR="007917D5">
        <w:t>’</w:t>
      </w:r>
      <w:r w:rsidR="00B94213">
        <w:t xml:space="preserve">s date) </w:t>
      </w:r>
      <w:r w:rsidR="005D5F4B">
        <w:t>under the output directory</w:t>
      </w:r>
      <w:r>
        <w:t>.</w:t>
      </w:r>
    </w:p>
    <w:p w:rsidR="00CC61AC" w:rsidRPr="00CD69B7" w:rsidRDefault="00CC61AC" w:rsidP="00B00EB9">
      <w:pPr>
        <w:pStyle w:val="BodyText"/>
        <w:spacing w:line="280" w:lineRule="atLeast"/>
      </w:pPr>
    </w:p>
    <w:p w:rsidR="00486937" w:rsidRDefault="00292B4F" w:rsidP="00DB6F2A">
      <w:pPr>
        <w:pStyle w:val="BodyText"/>
        <w:keepNext/>
        <w:spacing w:line="280" w:lineRule="atLeast"/>
        <w:jc w:val="center"/>
      </w:pPr>
      <w:r>
        <w:rPr>
          <w:b/>
          <w:noProof/>
          <w:lang w:val="en-US"/>
        </w:rPr>
        <w:drawing>
          <wp:inline distT="0" distB="0" distL="0" distR="0" wp14:anchorId="0244A608" wp14:editId="1EA24565">
            <wp:extent cx="5557520" cy="10331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57520" cy="1033145"/>
                    </a:xfrm>
                    <a:prstGeom prst="rect">
                      <a:avLst/>
                    </a:prstGeom>
                    <a:noFill/>
                    <a:ln>
                      <a:noFill/>
                    </a:ln>
                  </pic:spPr>
                </pic:pic>
              </a:graphicData>
            </a:graphic>
          </wp:inline>
        </w:drawing>
      </w:r>
    </w:p>
    <w:p w:rsidR="00CD69B7" w:rsidRDefault="00486937" w:rsidP="00DB6F2A">
      <w:pPr>
        <w:pStyle w:val="Caption"/>
        <w:jc w:val="center"/>
        <w:rPr>
          <w:b w:val="0"/>
        </w:rPr>
      </w:pPr>
      <w:r>
        <w:t xml:space="preserve">Figure </w:t>
      </w:r>
      <w:r>
        <w:fldChar w:fldCharType="begin"/>
      </w:r>
      <w:r>
        <w:instrText xml:space="preserve"> SEQ Figure \* ARABIC </w:instrText>
      </w:r>
      <w:r>
        <w:fldChar w:fldCharType="separate"/>
      </w:r>
      <w:ins w:id="2102" w:author="Santiago Arellano" w:date="2016-03-31T17:01:00Z">
        <w:r w:rsidR="000D559E">
          <w:rPr>
            <w:noProof/>
          </w:rPr>
          <w:t>35</w:t>
        </w:r>
      </w:ins>
      <w:del w:id="2103" w:author="Santiago Arellano" w:date="2016-03-31T14:40:00Z">
        <w:r w:rsidR="00F05B6D" w:rsidDel="00E30787">
          <w:rPr>
            <w:noProof/>
          </w:rPr>
          <w:delText>33</w:delText>
        </w:r>
      </w:del>
      <w:r>
        <w:fldChar w:fldCharType="end"/>
      </w:r>
      <w:r>
        <w:t xml:space="preserve"> Status Message Box</w:t>
      </w:r>
    </w:p>
    <w:p w:rsidR="00CD69B7" w:rsidRDefault="00CD69B7" w:rsidP="00B00EB9">
      <w:pPr>
        <w:pStyle w:val="BodyText"/>
        <w:spacing w:line="280" w:lineRule="atLeast"/>
        <w:rPr>
          <w:b/>
        </w:rPr>
      </w:pPr>
    </w:p>
    <w:p w:rsidR="00B53324" w:rsidRPr="00B052AC" w:rsidRDefault="00C61DD9" w:rsidP="005F7356">
      <w:pPr>
        <w:pStyle w:val="Heading2"/>
      </w:pPr>
      <w:bookmarkStart w:id="2104" w:name="_Toc141088606"/>
      <w:bookmarkStart w:id="2105" w:name="_Toc141090440"/>
      <w:bookmarkStart w:id="2106" w:name="_Toc141090482"/>
      <w:bookmarkStart w:id="2107" w:name="_Toc141090918"/>
      <w:bookmarkStart w:id="2108" w:name="_Toc141091182"/>
      <w:bookmarkStart w:id="2109" w:name="_Toc164068234"/>
      <w:bookmarkStart w:id="2110" w:name="_Toc450222011"/>
      <w:r>
        <w:t>5.2</w:t>
      </w:r>
      <w:r w:rsidR="00B052AC" w:rsidRPr="00B052AC">
        <w:t xml:space="preserve"> </w:t>
      </w:r>
      <w:bookmarkEnd w:id="2104"/>
      <w:bookmarkEnd w:id="2105"/>
      <w:bookmarkEnd w:id="2106"/>
      <w:bookmarkEnd w:id="2107"/>
      <w:bookmarkEnd w:id="2108"/>
      <w:bookmarkEnd w:id="2109"/>
      <w:r>
        <w:t>Stopping the data collection</w:t>
      </w:r>
      <w:bookmarkEnd w:id="2110"/>
    </w:p>
    <w:p w:rsidR="00DD5FCC" w:rsidRDefault="00B53324" w:rsidP="006F209D">
      <w:pPr>
        <w:spacing w:line="280" w:lineRule="atLeast"/>
        <w:jc w:val="both"/>
      </w:pPr>
      <w:r>
        <w:t>Click the menu “Control-&gt;</w:t>
      </w:r>
      <w:r w:rsidR="00395ECA">
        <w:t>Exit</w:t>
      </w:r>
      <w:r>
        <w:t>”</w:t>
      </w:r>
      <w:r w:rsidR="003628E2">
        <w:t xml:space="preserve"> or the red button with a white cross in the upper right part of the window.</w:t>
      </w:r>
    </w:p>
    <w:p w:rsidR="001600B5" w:rsidRDefault="001600B5" w:rsidP="006F209D">
      <w:pPr>
        <w:spacing w:line="280" w:lineRule="atLeast"/>
        <w:jc w:val="both"/>
      </w:pPr>
    </w:p>
    <w:p w:rsidR="004B2DD2" w:rsidRDefault="004B2DD2" w:rsidP="004B2DD2">
      <w:pPr>
        <w:pStyle w:val="Heading2"/>
      </w:pPr>
      <w:bookmarkStart w:id="2111" w:name="_Toc133916053"/>
      <w:bookmarkStart w:id="2112" w:name="_Toc133916124"/>
      <w:bookmarkStart w:id="2113" w:name="_Toc133916151"/>
      <w:bookmarkStart w:id="2114" w:name="_Toc133916255"/>
      <w:bookmarkStart w:id="2115" w:name="_Toc133916285"/>
      <w:bookmarkStart w:id="2116" w:name="_Toc141088608"/>
      <w:bookmarkStart w:id="2117" w:name="_Toc141090449"/>
      <w:bookmarkStart w:id="2118" w:name="_Toc141090490"/>
      <w:bookmarkStart w:id="2119" w:name="_Toc141090926"/>
      <w:bookmarkStart w:id="2120" w:name="_Toc141091190"/>
      <w:bookmarkStart w:id="2121" w:name="_Toc164068260"/>
      <w:bookmarkStart w:id="2122" w:name="_Toc450222012"/>
      <w:r>
        <w:t>5.3 Explanation of messages</w:t>
      </w:r>
      <w:bookmarkEnd w:id="2111"/>
      <w:bookmarkEnd w:id="2112"/>
      <w:bookmarkEnd w:id="2113"/>
      <w:bookmarkEnd w:id="2114"/>
      <w:bookmarkEnd w:id="2115"/>
      <w:bookmarkEnd w:id="2116"/>
      <w:bookmarkEnd w:id="2117"/>
      <w:bookmarkEnd w:id="2118"/>
      <w:bookmarkEnd w:id="2119"/>
      <w:bookmarkEnd w:id="2120"/>
      <w:bookmarkEnd w:id="2121"/>
      <w:r>
        <w:t xml:space="preserve"> in NOVAC software</w:t>
      </w:r>
      <w:bookmarkEnd w:id="2122"/>
    </w:p>
    <w:p w:rsidR="004B2DD2" w:rsidRDefault="004B2DD2" w:rsidP="004B2DD2">
      <w:pPr>
        <w:jc w:val="both"/>
      </w:pPr>
      <w:r>
        <w:t>The meaning of the messages shown in the status message box of the NOVAC Software can be found here. They are listed in alphabetic order.</w:t>
      </w:r>
    </w:p>
    <w:p w:rsidR="004B2DD2" w:rsidRPr="0062035F" w:rsidRDefault="004B2DD2" w:rsidP="004B2DD2">
      <w:pPr>
        <w:jc w:val="both"/>
      </w:pPr>
    </w:p>
    <w:tbl>
      <w:tblPr>
        <w:tblStyle w:val="TableGrid"/>
        <w:tblW w:w="9468" w:type="dxa"/>
        <w:tblLook w:val="01E0" w:firstRow="1" w:lastRow="1" w:firstColumn="1" w:lastColumn="1" w:noHBand="0" w:noVBand="0"/>
      </w:tblPr>
      <w:tblGrid>
        <w:gridCol w:w="2808"/>
        <w:gridCol w:w="4140"/>
        <w:gridCol w:w="2520"/>
      </w:tblGrid>
      <w:tr w:rsidR="004B2DD2" w:rsidTr="00191FA0">
        <w:trPr>
          <w:trHeight w:val="400"/>
        </w:trPr>
        <w:tc>
          <w:tcPr>
            <w:tcW w:w="2808" w:type="dxa"/>
            <w:shd w:val="clear" w:color="auto" w:fill="D9D9D9"/>
          </w:tcPr>
          <w:p w:rsidR="004B2DD2" w:rsidRPr="00085F07" w:rsidRDefault="004B2DD2" w:rsidP="00191FA0">
            <w:pPr>
              <w:jc w:val="both"/>
              <w:rPr>
                <w:b/>
              </w:rPr>
            </w:pPr>
            <w:r w:rsidRPr="00085F07">
              <w:rPr>
                <w:b/>
              </w:rPr>
              <w:t>Message</w:t>
            </w:r>
          </w:p>
        </w:tc>
        <w:tc>
          <w:tcPr>
            <w:tcW w:w="4140" w:type="dxa"/>
            <w:shd w:val="clear" w:color="auto" w:fill="D9D9D9"/>
          </w:tcPr>
          <w:p w:rsidR="004B2DD2" w:rsidRPr="00085F07" w:rsidRDefault="004B2DD2" w:rsidP="00191FA0">
            <w:pPr>
              <w:jc w:val="both"/>
              <w:rPr>
                <w:b/>
              </w:rPr>
            </w:pPr>
            <w:r w:rsidRPr="00085F07">
              <w:rPr>
                <w:b/>
              </w:rPr>
              <w:t>Description</w:t>
            </w:r>
          </w:p>
        </w:tc>
        <w:tc>
          <w:tcPr>
            <w:tcW w:w="2520" w:type="dxa"/>
            <w:shd w:val="clear" w:color="auto" w:fill="D9D9D9"/>
          </w:tcPr>
          <w:p w:rsidR="004B2DD2" w:rsidRPr="00085F07" w:rsidRDefault="004B2DD2" w:rsidP="00191FA0">
            <w:pPr>
              <w:jc w:val="both"/>
              <w:rPr>
                <w:b/>
              </w:rPr>
            </w:pPr>
            <w:r w:rsidRPr="00085F07">
              <w:rPr>
                <w:b/>
              </w:rPr>
              <w:t>Solution</w:t>
            </w:r>
          </w:p>
        </w:tc>
      </w:tr>
      <w:tr w:rsidR="004B2DD2" w:rsidTr="00191FA0">
        <w:tc>
          <w:tcPr>
            <w:tcW w:w="2808" w:type="dxa"/>
          </w:tcPr>
          <w:p w:rsidR="004B2DD2" w:rsidRPr="008B76E3" w:rsidRDefault="004B2DD2" w:rsidP="00191FA0">
            <w:pPr>
              <w:jc w:val="both"/>
            </w:pPr>
            <w:r>
              <w:t xml:space="preserve"> </w:t>
            </w:r>
            <w:r w:rsidRPr="00C914D8">
              <w:t xml:space="preserve">All instruments sleep for </w:t>
            </w:r>
            <w:r>
              <w:t>10</w:t>
            </w:r>
            <w:r w:rsidRPr="00C914D8">
              <w:t xml:space="preserve"> hours. The scanner will start working at</w:t>
            </w:r>
            <w:r>
              <w:t xml:space="preserve"> </w:t>
            </w:r>
            <w:smartTag w:uri="urn:schemas-microsoft-com:office:smarttags" w:element="time">
              <w:smartTagPr>
                <w:attr w:name="Hour" w:val="12"/>
                <w:attr w:name="Minute" w:val="0"/>
              </w:smartTagPr>
              <w:r>
                <w:t>12:00:00</w:t>
              </w:r>
            </w:smartTag>
          </w:p>
        </w:tc>
        <w:tc>
          <w:tcPr>
            <w:tcW w:w="4140" w:type="dxa"/>
          </w:tcPr>
          <w:p w:rsidR="004B2DD2" w:rsidRDefault="004B2DD2" w:rsidP="00191FA0">
            <w:pPr>
              <w:jc w:val="both"/>
            </w:pPr>
            <w:r>
              <w:t xml:space="preserve">The scanners will stop working for 10 hours. At </w:t>
            </w:r>
            <w:smartTag w:uri="urn:schemas-microsoft-com:office:smarttags" w:element="time">
              <w:smartTagPr>
                <w:attr w:name="Hour" w:val="12"/>
                <w:attr w:name="Minute" w:val="0"/>
              </w:smartTagPr>
              <w:r>
                <w:t>12:00:00</w:t>
              </w:r>
            </w:smartTag>
            <w:r>
              <w:t xml:space="preserve"> they will wake up.</w:t>
            </w:r>
          </w:p>
        </w:tc>
        <w:tc>
          <w:tcPr>
            <w:tcW w:w="2520" w:type="dxa"/>
          </w:tcPr>
          <w:p w:rsidR="004B2DD2" w:rsidRDefault="004B2DD2" w:rsidP="00191FA0">
            <w:pPr>
              <w:jc w:val="both"/>
            </w:pPr>
            <w:r>
              <w:t>__</w:t>
            </w:r>
          </w:p>
        </w:tc>
      </w:tr>
      <w:tr w:rsidR="004B2DD2" w:rsidTr="00191FA0">
        <w:tc>
          <w:tcPr>
            <w:tcW w:w="2808" w:type="dxa"/>
          </w:tcPr>
          <w:p w:rsidR="004B2DD2" w:rsidRPr="00294F4D" w:rsidRDefault="004B2DD2" w:rsidP="00191FA0">
            <w:pPr>
              <w:jc w:val="both"/>
            </w:pPr>
            <w:r w:rsidRPr="00E63DE2">
              <w:t>Begin to download STATUS.DAT</w:t>
            </w:r>
          </w:p>
        </w:tc>
        <w:tc>
          <w:tcPr>
            <w:tcW w:w="4140" w:type="dxa"/>
          </w:tcPr>
          <w:p w:rsidR="004B2DD2" w:rsidRDefault="004B2DD2" w:rsidP="00191FA0">
            <w:pPr>
              <w:jc w:val="both"/>
            </w:pPr>
            <w:r>
              <w:t>Begin to download STATUS.DAT file. This file is to check the working status of the scanner.</w:t>
            </w:r>
          </w:p>
        </w:tc>
        <w:tc>
          <w:tcPr>
            <w:tcW w:w="2520" w:type="dxa"/>
          </w:tcPr>
          <w:p w:rsidR="004B2DD2" w:rsidRDefault="004B2DD2" w:rsidP="00191FA0">
            <w:pPr>
              <w:jc w:val="both"/>
            </w:pPr>
            <w:r>
              <w:t>__</w:t>
            </w:r>
          </w:p>
        </w:tc>
      </w:tr>
      <w:tr w:rsidR="004B2DD2" w:rsidTr="00191FA0">
        <w:tc>
          <w:tcPr>
            <w:tcW w:w="2808" w:type="dxa"/>
          </w:tcPr>
          <w:p w:rsidR="004B2DD2" w:rsidRPr="003823D8" w:rsidRDefault="004B2DD2" w:rsidP="00191FA0">
            <w:pPr>
              <w:jc w:val="both"/>
              <w:rPr>
                <w:lang w:val="en-US"/>
              </w:rPr>
            </w:pPr>
            <w:r w:rsidRPr="00E259B7">
              <w:rPr>
                <w:lang w:val="en-US"/>
              </w:rPr>
              <w:t>Begin Evaluation of Spectrum File</w:t>
            </w:r>
          </w:p>
        </w:tc>
        <w:tc>
          <w:tcPr>
            <w:tcW w:w="4140" w:type="dxa"/>
          </w:tcPr>
          <w:p w:rsidR="004B2DD2" w:rsidRDefault="004B2DD2" w:rsidP="00191FA0">
            <w:pPr>
              <w:jc w:val="both"/>
            </w:pPr>
            <w:r>
              <w:t>One downloaded spectrum-file will be looked at. If it contains complete scans, they will be evaluated</w:t>
            </w:r>
          </w:p>
        </w:tc>
        <w:tc>
          <w:tcPr>
            <w:tcW w:w="2520" w:type="dxa"/>
          </w:tcPr>
          <w:p w:rsidR="004B2DD2" w:rsidRDefault="004B2DD2" w:rsidP="00191FA0">
            <w:pPr>
              <w:jc w:val="both"/>
            </w:pPr>
            <w:r>
              <w:t>__</w:t>
            </w:r>
          </w:p>
        </w:tc>
      </w:tr>
      <w:tr w:rsidR="004B2DD2" w:rsidTr="00191FA0">
        <w:tc>
          <w:tcPr>
            <w:tcW w:w="2808" w:type="dxa"/>
          </w:tcPr>
          <w:p w:rsidR="004B2DD2" w:rsidRPr="007F1CDE" w:rsidRDefault="004B2DD2" w:rsidP="00191FA0">
            <w:pPr>
              <w:jc w:val="both"/>
            </w:pPr>
            <w:r w:rsidRPr="007F1CDE">
              <w:t>Can not switch to shell</w:t>
            </w:r>
          </w:p>
        </w:tc>
        <w:tc>
          <w:tcPr>
            <w:tcW w:w="4140" w:type="dxa"/>
          </w:tcPr>
          <w:p w:rsidR="004B2DD2" w:rsidRDefault="004B2DD2" w:rsidP="00191FA0">
            <w:pPr>
              <w:jc w:val="both"/>
            </w:pPr>
            <w:r>
              <w:t xml:space="preserve">Can not switch to command mode. The communication might be broken. Or the scanner has no power. </w:t>
            </w:r>
          </w:p>
        </w:tc>
        <w:tc>
          <w:tcPr>
            <w:tcW w:w="2520" w:type="dxa"/>
          </w:tcPr>
          <w:p w:rsidR="004B2DD2" w:rsidRDefault="004B2DD2" w:rsidP="00191FA0">
            <w:pPr>
              <w:jc w:val="both"/>
            </w:pPr>
            <w:r>
              <w:t xml:space="preserve">Restart the program. If it can not recover, use HyperTerminal to see </w:t>
            </w:r>
            <w:r>
              <w:lastRenderedPageBreak/>
              <w:t>whether the scanner is running.</w:t>
            </w:r>
          </w:p>
        </w:tc>
      </w:tr>
      <w:tr w:rsidR="004B2DD2" w:rsidTr="00191FA0">
        <w:tc>
          <w:tcPr>
            <w:tcW w:w="2808" w:type="dxa"/>
          </w:tcPr>
          <w:p w:rsidR="004B2DD2" w:rsidRPr="00E63DE2" w:rsidRDefault="004B2DD2" w:rsidP="00191FA0">
            <w:pPr>
              <w:jc w:val="both"/>
            </w:pPr>
            <w:r w:rsidRPr="00E63DE2">
              <w:lastRenderedPageBreak/>
              <w:t>Check file size</w:t>
            </w:r>
          </w:p>
        </w:tc>
        <w:tc>
          <w:tcPr>
            <w:tcW w:w="4140" w:type="dxa"/>
          </w:tcPr>
          <w:p w:rsidR="004B2DD2" w:rsidRDefault="004B2DD2" w:rsidP="00191FA0">
            <w:pPr>
              <w:jc w:val="both"/>
            </w:pPr>
            <w:r>
              <w:t>Check the size of the file to be downloaded</w:t>
            </w:r>
          </w:p>
        </w:tc>
        <w:tc>
          <w:tcPr>
            <w:tcW w:w="2520" w:type="dxa"/>
          </w:tcPr>
          <w:p w:rsidR="004B2DD2" w:rsidRDefault="004B2DD2" w:rsidP="00191FA0">
            <w:pPr>
              <w:jc w:val="both"/>
            </w:pPr>
            <w:r>
              <w:t>__</w:t>
            </w:r>
          </w:p>
        </w:tc>
      </w:tr>
      <w:tr w:rsidR="004B2DD2" w:rsidTr="00191FA0">
        <w:tc>
          <w:tcPr>
            <w:tcW w:w="2808" w:type="dxa"/>
          </w:tcPr>
          <w:p w:rsidR="004B2DD2" w:rsidRPr="00E63DE2" w:rsidRDefault="004B2DD2" w:rsidP="00191FA0">
            <w:pPr>
              <w:jc w:val="both"/>
            </w:pPr>
            <w:r w:rsidRPr="00A104F5">
              <w:t>Could not calculate flux, no good datapoints in measurement</w:t>
            </w:r>
          </w:p>
        </w:tc>
        <w:tc>
          <w:tcPr>
            <w:tcW w:w="4140" w:type="dxa"/>
          </w:tcPr>
          <w:p w:rsidR="004B2DD2" w:rsidRDefault="004B2DD2" w:rsidP="00191FA0">
            <w:pPr>
              <w:jc w:val="both"/>
            </w:pPr>
            <w:r>
              <w:t xml:space="preserve">The spectra in one scan have too low intensity. The flux in this scan is not calculated and is set to 0. </w:t>
            </w:r>
          </w:p>
        </w:tc>
        <w:tc>
          <w:tcPr>
            <w:tcW w:w="2520" w:type="dxa"/>
          </w:tcPr>
          <w:p w:rsidR="004B2DD2" w:rsidRDefault="004B2DD2" w:rsidP="00191FA0">
            <w:pPr>
              <w:jc w:val="both"/>
            </w:pPr>
            <w:r>
              <w:t>__</w:t>
            </w:r>
          </w:p>
        </w:tc>
      </w:tr>
      <w:tr w:rsidR="004B2DD2" w:rsidTr="00191FA0">
        <w:tc>
          <w:tcPr>
            <w:tcW w:w="2808" w:type="dxa"/>
          </w:tcPr>
          <w:p w:rsidR="004B2DD2" w:rsidRPr="008F04AC" w:rsidRDefault="004B2DD2" w:rsidP="00191FA0">
            <w:pPr>
              <w:jc w:val="both"/>
              <w:rPr>
                <w:lang w:val="en-US"/>
              </w:rPr>
            </w:pPr>
            <w:r w:rsidRPr="006B22BF">
              <w:rPr>
                <w:lang w:val="en-US"/>
              </w:rPr>
              <w:t>Could not read sky-spectrum in file</w:t>
            </w:r>
            <w:r>
              <w:rPr>
                <w:lang w:val="en-US"/>
              </w:rPr>
              <w:t>…</w:t>
            </w:r>
          </w:p>
        </w:tc>
        <w:tc>
          <w:tcPr>
            <w:tcW w:w="4140" w:type="dxa"/>
          </w:tcPr>
          <w:p w:rsidR="004B2DD2" w:rsidRDefault="004B2DD2" w:rsidP="00191FA0">
            <w:pPr>
              <w:jc w:val="both"/>
            </w:pPr>
            <w:r>
              <w:t>There was no spectrum in the scan-file which is a sky-spectrum. The scan-file is corrupt</w:t>
            </w:r>
          </w:p>
        </w:tc>
        <w:tc>
          <w:tcPr>
            <w:tcW w:w="2520" w:type="dxa"/>
          </w:tcPr>
          <w:p w:rsidR="004B2DD2" w:rsidRDefault="004B2DD2" w:rsidP="00191FA0">
            <w:pPr>
              <w:jc w:val="both"/>
            </w:pPr>
            <w:r>
              <w:t>If problem persist, consider re-formatting the Compact Flash card in the embedded computer</w:t>
            </w:r>
          </w:p>
        </w:tc>
      </w:tr>
      <w:tr w:rsidR="004B2DD2" w:rsidTr="00191FA0">
        <w:tc>
          <w:tcPr>
            <w:tcW w:w="2808" w:type="dxa"/>
          </w:tcPr>
          <w:p w:rsidR="004B2DD2" w:rsidRPr="006B22BF" w:rsidRDefault="004B2DD2" w:rsidP="00191FA0">
            <w:pPr>
              <w:jc w:val="both"/>
              <w:rPr>
                <w:lang w:val="en-US"/>
              </w:rPr>
            </w:pPr>
            <w:r w:rsidRPr="001F1883">
              <w:rPr>
                <w:lang w:val="en-US"/>
              </w:rPr>
              <w:t>Could not read dark-spectrum in file</w:t>
            </w:r>
            <w:r>
              <w:rPr>
                <w:lang w:val="en-US"/>
              </w:rPr>
              <w:t>…</w:t>
            </w:r>
          </w:p>
        </w:tc>
        <w:tc>
          <w:tcPr>
            <w:tcW w:w="4140" w:type="dxa"/>
          </w:tcPr>
          <w:p w:rsidR="004B2DD2" w:rsidRDefault="004B2DD2" w:rsidP="00191FA0">
            <w:pPr>
              <w:jc w:val="both"/>
            </w:pPr>
            <w:r>
              <w:t>There was no spectrum in the scan-file which is a sky-spectrum. The scan-file is corrupt</w:t>
            </w:r>
          </w:p>
        </w:tc>
        <w:tc>
          <w:tcPr>
            <w:tcW w:w="2520" w:type="dxa"/>
          </w:tcPr>
          <w:p w:rsidR="004B2DD2" w:rsidRDefault="004B2DD2" w:rsidP="00191FA0">
            <w:pPr>
              <w:jc w:val="both"/>
            </w:pPr>
            <w:r>
              <w:t>If problem persist, consider re-formatting the Compact Flash card in the embedded computer</w:t>
            </w:r>
          </w:p>
        </w:tc>
      </w:tr>
      <w:tr w:rsidR="004B2DD2" w:rsidTr="00191FA0">
        <w:tc>
          <w:tcPr>
            <w:tcW w:w="2808" w:type="dxa"/>
          </w:tcPr>
          <w:p w:rsidR="004B2DD2" w:rsidRPr="00E259B7" w:rsidRDefault="004B2DD2" w:rsidP="00191FA0">
            <w:pPr>
              <w:jc w:val="both"/>
              <w:rPr>
                <w:lang w:val="en-US"/>
              </w:rPr>
            </w:pPr>
            <w:r w:rsidRPr="00E259B7">
              <w:rPr>
                <w:lang w:val="en-US"/>
              </w:rPr>
              <w:t>Downloaded file does not contain a complete scan</w:t>
            </w:r>
          </w:p>
        </w:tc>
        <w:tc>
          <w:tcPr>
            <w:tcW w:w="4140" w:type="dxa"/>
          </w:tcPr>
          <w:p w:rsidR="004B2DD2" w:rsidRDefault="004B2DD2" w:rsidP="00191FA0">
            <w:pPr>
              <w:jc w:val="both"/>
            </w:pPr>
            <w:r>
              <w:t>There was one incomplete scan in the downloaded file. The incomplete scan will be moved to the ‘Incomplete’ folder in ‘Temp’ and later to ‘Lost’ if no matching end of the scan can be found</w:t>
            </w:r>
          </w:p>
        </w:tc>
        <w:tc>
          <w:tcPr>
            <w:tcW w:w="2520" w:type="dxa"/>
          </w:tcPr>
          <w:p w:rsidR="004B2DD2" w:rsidRDefault="004B2DD2" w:rsidP="00191FA0">
            <w:pPr>
              <w:jc w:val="both"/>
            </w:pPr>
            <w:r>
              <w:t>__</w:t>
            </w:r>
          </w:p>
        </w:tc>
      </w:tr>
      <w:tr w:rsidR="004B2DD2" w:rsidTr="00191FA0">
        <w:tc>
          <w:tcPr>
            <w:tcW w:w="2808" w:type="dxa"/>
          </w:tcPr>
          <w:p w:rsidR="004B2DD2" w:rsidRPr="00E63DE2" w:rsidRDefault="004B2DD2" w:rsidP="00191FA0">
            <w:pPr>
              <w:jc w:val="both"/>
            </w:pPr>
            <w:r w:rsidRPr="00E63DE2">
              <w:t>Download finished</w:t>
            </w:r>
          </w:p>
        </w:tc>
        <w:tc>
          <w:tcPr>
            <w:tcW w:w="4140" w:type="dxa"/>
          </w:tcPr>
          <w:p w:rsidR="004B2DD2" w:rsidRDefault="004B2DD2" w:rsidP="00191FA0">
            <w:pPr>
              <w:jc w:val="both"/>
            </w:pPr>
            <w:r>
              <w:t>File is downloaded.</w:t>
            </w:r>
          </w:p>
        </w:tc>
        <w:tc>
          <w:tcPr>
            <w:tcW w:w="2520" w:type="dxa"/>
          </w:tcPr>
          <w:p w:rsidR="004B2DD2" w:rsidRDefault="004B2DD2" w:rsidP="00191FA0">
            <w:pPr>
              <w:jc w:val="both"/>
            </w:pPr>
            <w:r>
              <w:t>__</w:t>
            </w:r>
          </w:p>
          <w:p w:rsidR="004B2DD2" w:rsidRDefault="004B2DD2" w:rsidP="00191FA0">
            <w:pPr>
              <w:jc w:val="both"/>
            </w:pPr>
          </w:p>
        </w:tc>
      </w:tr>
      <w:tr w:rsidR="004B2DD2" w:rsidTr="00191FA0">
        <w:tc>
          <w:tcPr>
            <w:tcW w:w="2808" w:type="dxa"/>
          </w:tcPr>
          <w:p w:rsidR="004B2DD2" w:rsidRPr="00E63DE2" w:rsidRDefault="004B2DD2" w:rsidP="00191FA0">
            <w:pPr>
              <w:jc w:val="both"/>
            </w:pPr>
            <w:r w:rsidRPr="00E63DE2">
              <w:t>File size of upload.pak OK</w:t>
            </w:r>
          </w:p>
        </w:tc>
        <w:tc>
          <w:tcPr>
            <w:tcW w:w="4140" w:type="dxa"/>
          </w:tcPr>
          <w:p w:rsidR="004B2DD2" w:rsidRDefault="004B2DD2" w:rsidP="00191FA0">
            <w:pPr>
              <w:jc w:val="both"/>
            </w:pPr>
            <w:r>
              <w:t>The downloaded file has correct size, which means that it is a complete file.</w:t>
            </w:r>
          </w:p>
        </w:tc>
        <w:tc>
          <w:tcPr>
            <w:tcW w:w="2520" w:type="dxa"/>
          </w:tcPr>
          <w:p w:rsidR="004B2DD2" w:rsidRDefault="004B2DD2" w:rsidP="00191FA0">
            <w:pPr>
              <w:jc w:val="both"/>
            </w:pPr>
            <w:r>
              <w:t>__</w:t>
            </w:r>
          </w:p>
        </w:tc>
      </w:tr>
      <w:tr w:rsidR="004B2DD2" w:rsidTr="00191FA0">
        <w:tc>
          <w:tcPr>
            <w:tcW w:w="2808" w:type="dxa"/>
          </w:tcPr>
          <w:p w:rsidR="004B2DD2" w:rsidRDefault="004B2DD2" w:rsidP="00191FA0">
            <w:pPr>
              <w:jc w:val="both"/>
            </w:pPr>
          </w:p>
          <w:p w:rsidR="004B2DD2" w:rsidRPr="00E63DE2" w:rsidRDefault="004B2DD2" w:rsidP="00191FA0">
            <w:pPr>
              <w:jc w:val="both"/>
            </w:pPr>
          </w:p>
        </w:tc>
        <w:tc>
          <w:tcPr>
            <w:tcW w:w="4140" w:type="dxa"/>
          </w:tcPr>
          <w:p w:rsidR="004B2DD2" w:rsidRDefault="004B2DD2" w:rsidP="00191FA0">
            <w:pPr>
              <w:jc w:val="both"/>
            </w:pPr>
          </w:p>
        </w:tc>
        <w:tc>
          <w:tcPr>
            <w:tcW w:w="2520" w:type="dxa"/>
          </w:tcPr>
          <w:p w:rsidR="004B2DD2" w:rsidRDefault="004B2DD2" w:rsidP="00191FA0">
            <w:pPr>
              <w:jc w:val="both"/>
            </w:pPr>
          </w:p>
        </w:tc>
      </w:tr>
      <w:tr w:rsidR="004B2DD2" w:rsidTr="00191FA0">
        <w:tc>
          <w:tcPr>
            <w:tcW w:w="2808" w:type="dxa"/>
          </w:tcPr>
          <w:p w:rsidR="004B2DD2" w:rsidRPr="00E63DE2" w:rsidRDefault="004B2DD2" w:rsidP="00191FA0">
            <w:pPr>
              <w:jc w:val="both"/>
            </w:pPr>
            <w:r w:rsidRPr="003823D8">
              <w:rPr>
                <w:lang w:val="en-US"/>
              </w:rPr>
              <w:t>Found spectra which are not evaluated. Will evaluate it now.</w:t>
            </w:r>
          </w:p>
        </w:tc>
        <w:tc>
          <w:tcPr>
            <w:tcW w:w="4140" w:type="dxa"/>
          </w:tcPr>
          <w:p w:rsidR="004B2DD2" w:rsidRDefault="004B2DD2" w:rsidP="00191FA0">
            <w:pPr>
              <w:jc w:val="both"/>
            </w:pPr>
            <w:r>
              <w:t>The program has found downloaded spectra files at start up. The spectra will be evaluated</w:t>
            </w:r>
          </w:p>
        </w:tc>
        <w:tc>
          <w:tcPr>
            <w:tcW w:w="2520" w:type="dxa"/>
          </w:tcPr>
          <w:p w:rsidR="004B2DD2" w:rsidRDefault="004B2DD2" w:rsidP="00191FA0">
            <w:pPr>
              <w:jc w:val="both"/>
            </w:pPr>
            <w:r>
              <w:t>__</w:t>
            </w:r>
          </w:p>
        </w:tc>
      </w:tr>
      <w:tr w:rsidR="004B2DD2" w:rsidTr="00191FA0">
        <w:tc>
          <w:tcPr>
            <w:tcW w:w="2808" w:type="dxa"/>
          </w:tcPr>
          <w:p w:rsidR="004B2DD2" w:rsidRPr="00E63DE2" w:rsidRDefault="004B2DD2" w:rsidP="00191FA0">
            <w:pPr>
              <w:jc w:val="both"/>
            </w:pPr>
            <w:r w:rsidRPr="000926E1">
              <w:t xml:space="preserve">Have exited Kongo. Will wake up at </w:t>
            </w:r>
            <w:smartTag w:uri="urn:schemas-microsoft-com:office:smarttags" w:element="time">
              <w:smartTagPr>
                <w:attr w:name="Hour" w:val="12"/>
                <w:attr w:name="Minute" w:val="0"/>
              </w:smartTagPr>
              <w:r>
                <w:t>12</w:t>
              </w:r>
              <w:r w:rsidRPr="000926E1">
                <w:t>:</w:t>
              </w:r>
              <w:r>
                <w:t>00</w:t>
              </w:r>
              <w:r w:rsidRPr="000926E1">
                <w:t>:00</w:t>
              </w:r>
            </w:smartTag>
          </w:p>
        </w:tc>
        <w:tc>
          <w:tcPr>
            <w:tcW w:w="4140" w:type="dxa"/>
          </w:tcPr>
          <w:p w:rsidR="004B2DD2" w:rsidRDefault="004B2DD2" w:rsidP="00191FA0">
            <w:pPr>
              <w:jc w:val="both"/>
            </w:pPr>
            <w:r>
              <w:t xml:space="preserve">The scanner has stopped working. It will be restarted at </w:t>
            </w:r>
            <w:smartTag w:uri="urn:schemas-microsoft-com:office:smarttags" w:element="time">
              <w:smartTagPr>
                <w:attr w:name="Hour" w:val="12"/>
                <w:attr w:name="Minute" w:val="0"/>
              </w:smartTagPr>
              <w:r>
                <w:t>12:00:00</w:t>
              </w:r>
            </w:smartTag>
            <w:r>
              <w:t>.</w:t>
            </w:r>
          </w:p>
        </w:tc>
        <w:tc>
          <w:tcPr>
            <w:tcW w:w="2520" w:type="dxa"/>
          </w:tcPr>
          <w:p w:rsidR="004B2DD2" w:rsidRDefault="004B2DD2" w:rsidP="00191FA0">
            <w:pPr>
              <w:jc w:val="both"/>
            </w:pPr>
            <w:r>
              <w:t>__</w:t>
            </w:r>
          </w:p>
        </w:tc>
      </w:tr>
      <w:tr w:rsidR="004B2DD2" w:rsidTr="00191FA0">
        <w:tc>
          <w:tcPr>
            <w:tcW w:w="2808" w:type="dxa"/>
          </w:tcPr>
          <w:p w:rsidR="004B2DD2" w:rsidRPr="00294F4D" w:rsidRDefault="004B2DD2" w:rsidP="00191FA0">
            <w:pPr>
              <w:jc w:val="both"/>
            </w:pPr>
            <w:r w:rsidRPr="00294F4D">
              <w:t>Initiated serial port</w:t>
            </w:r>
          </w:p>
        </w:tc>
        <w:tc>
          <w:tcPr>
            <w:tcW w:w="4140" w:type="dxa"/>
          </w:tcPr>
          <w:p w:rsidR="004B2DD2" w:rsidRDefault="004B2DD2" w:rsidP="00191FA0">
            <w:pPr>
              <w:jc w:val="both"/>
            </w:pPr>
            <w:r>
              <w:t>The serial port is initiated.</w:t>
            </w:r>
          </w:p>
        </w:tc>
        <w:tc>
          <w:tcPr>
            <w:tcW w:w="2520" w:type="dxa"/>
          </w:tcPr>
          <w:p w:rsidR="004B2DD2" w:rsidRDefault="004B2DD2" w:rsidP="00191FA0">
            <w:pPr>
              <w:jc w:val="both"/>
            </w:pPr>
            <w:r>
              <w:t>__</w:t>
            </w:r>
          </w:p>
        </w:tc>
      </w:tr>
      <w:tr w:rsidR="004B2DD2" w:rsidTr="00191FA0">
        <w:tc>
          <w:tcPr>
            <w:tcW w:w="2808" w:type="dxa"/>
          </w:tcPr>
          <w:p w:rsidR="004B2DD2" w:rsidRPr="00E63DE2" w:rsidRDefault="004B2DD2" w:rsidP="00191FA0">
            <w:pPr>
              <w:jc w:val="both"/>
            </w:pPr>
            <w:r w:rsidRPr="00E63DE2">
              <w:t>Kongo is running</w:t>
            </w:r>
          </w:p>
        </w:tc>
        <w:tc>
          <w:tcPr>
            <w:tcW w:w="4140" w:type="dxa"/>
          </w:tcPr>
          <w:p w:rsidR="004B2DD2" w:rsidRDefault="004B2DD2" w:rsidP="00191FA0">
            <w:pPr>
              <w:jc w:val="both"/>
            </w:pPr>
            <w:r>
              <w:t>The scanner is working.</w:t>
            </w:r>
          </w:p>
        </w:tc>
        <w:tc>
          <w:tcPr>
            <w:tcW w:w="2520" w:type="dxa"/>
          </w:tcPr>
          <w:p w:rsidR="004B2DD2" w:rsidRDefault="004B2DD2" w:rsidP="00191FA0">
            <w:pPr>
              <w:jc w:val="both"/>
            </w:pPr>
          </w:p>
        </w:tc>
      </w:tr>
      <w:tr w:rsidR="004B2DD2" w:rsidTr="00191FA0">
        <w:tc>
          <w:tcPr>
            <w:tcW w:w="2808" w:type="dxa"/>
          </w:tcPr>
          <w:p w:rsidR="004B2DD2" w:rsidRPr="00E63DE2" w:rsidRDefault="004B2DD2" w:rsidP="00191FA0">
            <w:pPr>
              <w:jc w:val="both"/>
            </w:pPr>
            <w:r w:rsidRPr="00C914D8">
              <w:t>Kongo has exited</w:t>
            </w:r>
          </w:p>
        </w:tc>
        <w:tc>
          <w:tcPr>
            <w:tcW w:w="4140" w:type="dxa"/>
          </w:tcPr>
          <w:p w:rsidR="004B2DD2" w:rsidRDefault="004B2DD2" w:rsidP="00191FA0">
            <w:pPr>
              <w:jc w:val="both"/>
            </w:pPr>
            <w:r>
              <w:t>The scanner has stopped.</w:t>
            </w:r>
          </w:p>
        </w:tc>
        <w:tc>
          <w:tcPr>
            <w:tcW w:w="2520" w:type="dxa"/>
          </w:tcPr>
          <w:p w:rsidR="004B2DD2" w:rsidRDefault="004B2DD2" w:rsidP="00191FA0">
            <w:pPr>
              <w:jc w:val="both"/>
            </w:pPr>
          </w:p>
        </w:tc>
      </w:tr>
      <w:tr w:rsidR="004B2DD2" w:rsidTr="00191FA0">
        <w:tc>
          <w:tcPr>
            <w:tcW w:w="2808" w:type="dxa"/>
          </w:tcPr>
          <w:p w:rsidR="004B2DD2" w:rsidRPr="00E63DE2" w:rsidRDefault="004B2DD2" w:rsidP="00191FA0">
            <w:pPr>
              <w:jc w:val="both"/>
            </w:pPr>
            <w:r w:rsidRPr="00E63DE2">
              <w:t>Moved incomplete scan file to folder for lost scans</w:t>
            </w:r>
          </w:p>
        </w:tc>
        <w:tc>
          <w:tcPr>
            <w:tcW w:w="4140" w:type="dxa"/>
          </w:tcPr>
          <w:p w:rsidR="004B2DD2" w:rsidRDefault="004B2DD2" w:rsidP="00191FA0">
            <w:pPr>
              <w:jc w:val="both"/>
            </w:pPr>
            <w:r>
              <w:t>The program has given up on finding the continuation of one downloaded incomplete scan. The file will be moved to the ‘Lost’ folder</w:t>
            </w:r>
          </w:p>
        </w:tc>
        <w:tc>
          <w:tcPr>
            <w:tcW w:w="2520" w:type="dxa"/>
          </w:tcPr>
          <w:p w:rsidR="004B2DD2" w:rsidRDefault="004B2DD2" w:rsidP="00191FA0">
            <w:pPr>
              <w:jc w:val="both"/>
            </w:pPr>
            <w:r>
              <w:t>__</w:t>
            </w:r>
          </w:p>
        </w:tc>
      </w:tr>
      <w:tr w:rsidR="004B2DD2" w:rsidTr="00191FA0">
        <w:tc>
          <w:tcPr>
            <w:tcW w:w="2808" w:type="dxa"/>
          </w:tcPr>
          <w:p w:rsidR="004B2DD2" w:rsidRPr="00E63DE2" w:rsidRDefault="004B2DD2" w:rsidP="00191FA0">
            <w:pPr>
              <w:jc w:val="both"/>
            </w:pPr>
            <w:r w:rsidRPr="00294F4D">
              <w:t xml:space="preserve">Program </w:t>
            </w:r>
            <w:del w:id="2123" w:author="Santiago Arellano" w:date="2016-03-31T15:07:00Z">
              <w:r w:rsidRPr="00294F4D" w:rsidDel="00A15E66">
                <w:delText>sucessfully</w:delText>
              </w:r>
            </w:del>
            <w:ins w:id="2124" w:author="Santiago Arellano" w:date="2016-03-31T15:07:00Z">
              <w:r w:rsidR="00A15E66" w:rsidRPr="00294F4D">
                <w:t>successfully</w:t>
              </w:r>
            </w:ins>
            <w:r w:rsidRPr="00294F4D">
              <w:t xml:space="preserve"> started</w:t>
            </w:r>
          </w:p>
        </w:tc>
        <w:tc>
          <w:tcPr>
            <w:tcW w:w="4140" w:type="dxa"/>
          </w:tcPr>
          <w:p w:rsidR="004B2DD2" w:rsidRDefault="004B2DD2" w:rsidP="00191FA0">
            <w:pPr>
              <w:jc w:val="both"/>
            </w:pPr>
            <w:r>
              <w:t>Program is started. But it doesn’t mean communication is initiated now.</w:t>
            </w:r>
          </w:p>
        </w:tc>
        <w:tc>
          <w:tcPr>
            <w:tcW w:w="2520" w:type="dxa"/>
          </w:tcPr>
          <w:p w:rsidR="004B2DD2" w:rsidRDefault="004B2DD2" w:rsidP="00191FA0">
            <w:pPr>
              <w:jc w:val="both"/>
            </w:pPr>
            <w:r>
              <w:t>__</w:t>
            </w:r>
          </w:p>
        </w:tc>
      </w:tr>
      <w:tr w:rsidR="004B2DD2" w:rsidTr="00191FA0">
        <w:tc>
          <w:tcPr>
            <w:tcW w:w="2808" w:type="dxa"/>
          </w:tcPr>
          <w:p w:rsidR="004B2DD2" w:rsidRPr="00E63DE2" w:rsidRDefault="004B2DD2" w:rsidP="00191FA0">
            <w:pPr>
              <w:jc w:val="both"/>
            </w:pPr>
            <w:r w:rsidRPr="00A104F5">
              <w:t>Received new scan from: I2J5897</w:t>
            </w:r>
          </w:p>
        </w:tc>
        <w:tc>
          <w:tcPr>
            <w:tcW w:w="4140" w:type="dxa"/>
          </w:tcPr>
          <w:p w:rsidR="004B2DD2" w:rsidRDefault="004B2DD2" w:rsidP="00191FA0">
            <w:pPr>
              <w:jc w:val="both"/>
            </w:pPr>
            <w:r>
              <w:t>One scan from I2J5897 spectrometer is evaluated.</w:t>
            </w:r>
          </w:p>
        </w:tc>
        <w:tc>
          <w:tcPr>
            <w:tcW w:w="2520" w:type="dxa"/>
          </w:tcPr>
          <w:p w:rsidR="004B2DD2" w:rsidRDefault="004B2DD2" w:rsidP="00191FA0">
            <w:pPr>
              <w:jc w:val="both"/>
            </w:pPr>
            <w:r>
              <w:t>__</w:t>
            </w:r>
          </w:p>
        </w:tc>
      </w:tr>
      <w:tr w:rsidR="004B2DD2" w:rsidTr="00191FA0">
        <w:tc>
          <w:tcPr>
            <w:tcW w:w="2808" w:type="dxa"/>
          </w:tcPr>
          <w:p w:rsidR="004B2DD2" w:rsidRPr="001F1883" w:rsidRDefault="004B2DD2" w:rsidP="00191FA0">
            <w:pPr>
              <w:jc w:val="both"/>
              <w:rPr>
                <w:lang w:val="en-US"/>
              </w:rPr>
            </w:pPr>
            <w:del w:id="2125" w:author="Santiago Arellano" w:date="2016-03-31T15:07:00Z">
              <w:r w:rsidRPr="00801281" w:rsidDel="00A15E66">
                <w:rPr>
                  <w:lang w:val="en-US"/>
                </w:rPr>
                <w:delText>Recieved</w:delText>
              </w:r>
            </w:del>
            <w:ins w:id="2126" w:author="Santiago Arellano" w:date="2016-03-31T15:07:00Z">
              <w:r w:rsidR="00A15E66" w:rsidRPr="00801281">
                <w:rPr>
                  <w:lang w:val="en-US"/>
                </w:rPr>
                <w:t>Received</w:t>
              </w:r>
            </w:ins>
            <w:r w:rsidRPr="00801281">
              <w:rPr>
                <w:lang w:val="en-US"/>
              </w:rPr>
              <w:t xml:space="preserve"> full scan from %s. Scan evaluated and stored as %s</w:t>
            </w:r>
          </w:p>
        </w:tc>
        <w:tc>
          <w:tcPr>
            <w:tcW w:w="4140" w:type="dxa"/>
          </w:tcPr>
          <w:p w:rsidR="004B2DD2" w:rsidRDefault="004B2DD2" w:rsidP="00191FA0">
            <w:pPr>
              <w:jc w:val="both"/>
            </w:pPr>
            <w:r>
              <w:t>One full scan has been received. The evaluation was successful.</w:t>
            </w:r>
          </w:p>
        </w:tc>
        <w:tc>
          <w:tcPr>
            <w:tcW w:w="2520" w:type="dxa"/>
          </w:tcPr>
          <w:p w:rsidR="004B2DD2" w:rsidRDefault="004B2DD2" w:rsidP="00191FA0">
            <w:pPr>
              <w:jc w:val="both"/>
            </w:pPr>
            <w:r>
              <w:t>__</w:t>
            </w:r>
          </w:p>
        </w:tc>
      </w:tr>
      <w:tr w:rsidR="004B2DD2" w:rsidTr="00191FA0">
        <w:tc>
          <w:tcPr>
            <w:tcW w:w="2808" w:type="dxa"/>
          </w:tcPr>
          <w:p w:rsidR="004B2DD2" w:rsidRPr="00801281" w:rsidRDefault="004B2DD2" w:rsidP="00191FA0">
            <w:pPr>
              <w:jc w:val="both"/>
              <w:rPr>
                <w:lang w:val="en-US"/>
              </w:rPr>
            </w:pPr>
            <w:del w:id="2127" w:author="Santiago Arellano" w:date="2016-03-31T15:07:00Z">
              <w:r w:rsidRPr="000347EE" w:rsidDel="00A15E66">
                <w:rPr>
                  <w:lang w:val="en-US"/>
                </w:rPr>
                <w:delText>Recieved</w:delText>
              </w:r>
            </w:del>
            <w:ins w:id="2128" w:author="Santiago Arellano" w:date="2016-03-31T15:07:00Z">
              <w:r w:rsidR="00A15E66" w:rsidRPr="000347EE">
                <w:rPr>
                  <w:lang w:val="en-US"/>
                </w:rPr>
                <w:t>Received</w:t>
              </w:r>
            </w:ins>
            <w:r w:rsidRPr="000347EE">
              <w:rPr>
                <w:lang w:val="en-US"/>
              </w:rPr>
              <w:t xml:space="preserve"> incomplete scan from %s. </w:t>
            </w:r>
            <w:r w:rsidRPr="000347EE">
              <w:rPr>
                <w:lang w:val="en-US"/>
              </w:rPr>
              <w:lastRenderedPageBreak/>
              <w:t>Scan evaluated and stored</w:t>
            </w:r>
          </w:p>
        </w:tc>
        <w:tc>
          <w:tcPr>
            <w:tcW w:w="4140" w:type="dxa"/>
          </w:tcPr>
          <w:p w:rsidR="004B2DD2" w:rsidRDefault="004B2DD2" w:rsidP="00191FA0">
            <w:pPr>
              <w:jc w:val="both"/>
            </w:pPr>
            <w:r>
              <w:lastRenderedPageBreak/>
              <w:t xml:space="preserve">One incomplete scan has been received. The scan was evaluated anyway and the </w:t>
            </w:r>
            <w:r>
              <w:lastRenderedPageBreak/>
              <w:t>evaluation was successful.</w:t>
            </w:r>
          </w:p>
        </w:tc>
        <w:tc>
          <w:tcPr>
            <w:tcW w:w="2520" w:type="dxa"/>
          </w:tcPr>
          <w:p w:rsidR="004B2DD2" w:rsidRDefault="004B2DD2" w:rsidP="00191FA0">
            <w:pPr>
              <w:jc w:val="both"/>
            </w:pPr>
            <w:r>
              <w:lastRenderedPageBreak/>
              <w:t>__</w:t>
            </w:r>
          </w:p>
        </w:tc>
      </w:tr>
      <w:tr w:rsidR="004B2DD2" w:rsidTr="00191FA0">
        <w:tc>
          <w:tcPr>
            <w:tcW w:w="2808" w:type="dxa"/>
          </w:tcPr>
          <w:p w:rsidR="004B2DD2" w:rsidRPr="00E63DE2" w:rsidRDefault="004B2DD2" w:rsidP="00191FA0">
            <w:pPr>
              <w:jc w:val="both"/>
            </w:pPr>
            <w:r w:rsidRPr="00E63DE2">
              <w:t>Reboot remote PC</w:t>
            </w:r>
          </w:p>
        </w:tc>
        <w:tc>
          <w:tcPr>
            <w:tcW w:w="4140" w:type="dxa"/>
          </w:tcPr>
          <w:p w:rsidR="004B2DD2" w:rsidRDefault="004B2DD2" w:rsidP="00191FA0">
            <w:pPr>
              <w:jc w:val="both"/>
            </w:pPr>
            <w:r>
              <w:t>Reboot remote PC so that the scanner starts to work</w:t>
            </w:r>
          </w:p>
        </w:tc>
        <w:tc>
          <w:tcPr>
            <w:tcW w:w="2520" w:type="dxa"/>
          </w:tcPr>
          <w:p w:rsidR="004B2DD2" w:rsidRDefault="004B2DD2" w:rsidP="00191FA0">
            <w:pPr>
              <w:jc w:val="both"/>
            </w:pPr>
            <w:r>
              <w:t>__</w:t>
            </w:r>
          </w:p>
        </w:tc>
      </w:tr>
      <w:tr w:rsidR="004B2DD2" w:rsidTr="00191FA0">
        <w:tc>
          <w:tcPr>
            <w:tcW w:w="2808" w:type="dxa"/>
          </w:tcPr>
          <w:p w:rsidR="004B2DD2" w:rsidRPr="00E63DE2" w:rsidRDefault="004B2DD2" w:rsidP="00191FA0">
            <w:pPr>
              <w:jc w:val="both"/>
            </w:pPr>
            <w:r w:rsidRPr="00C914D8">
              <w:t>Scan evaluated, the scan</w:t>
            </w:r>
            <w:ins w:id="2129" w:author="Santiago Arellano" w:date="2016-03-31T15:07:00Z">
              <w:r w:rsidR="00A15E66">
                <w:t xml:space="preserve"> </w:t>
              </w:r>
            </w:ins>
            <w:r w:rsidRPr="00C914D8">
              <w:t>file was moved to the storage folder</w:t>
            </w:r>
          </w:p>
        </w:tc>
        <w:tc>
          <w:tcPr>
            <w:tcW w:w="4140" w:type="dxa"/>
          </w:tcPr>
          <w:p w:rsidR="004B2DD2" w:rsidRDefault="004B2DD2" w:rsidP="00191FA0">
            <w:pPr>
              <w:jc w:val="both"/>
            </w:pPr>
            <w:r>
              <w:t>The downloaded spectra is evaluated. Scan files will be moved to folder “Scan”</w:t>
            </w:r>
          </w:p>
        </w:tc>
        <w:tc>
          <w:tcPr>
            <w:tcW w:w="2520" w:type="dxa"/>
          </w:tcPr>
          <w:p w:rsidR="004B2DD2" w:rsidRDefault="004B2DD2" w:rsidP="00191FA0">
            <w:pPr>
              <w:jc w:val="both"/>
            </w:pPr>
            <w:r>
              <w:t>__</w:t>
            </w:r>
          </w:p>
        </w:tc>
      </w:tr>
      <w:tr w:rsidR="004B2DD2" w:rsidTr="00191FA0">
        <w:tc>
          <w:tcPr>
            <w:tcW w:w="2808" w:type="dxa"/>
          </w:tcPr>
          <w:p w:rsidR="004B2DD2" w:rsidRPr="00E63DE2" w:rsidRDefault="004B2DD2" w:rsidP="00191FA0">
            <w:pPr>
              <w:jc w:val="both"/>
            </w:pPr>
            <w:r w:rsidRPr="00E63DE2">
              <w:t>Set remote PC time</w:t>
            </w:r>
          </w:p>
        </w:tc>
        <w:tc>
          <w:tcPr>
            <w:tcW w:w="4140" w:type="dxa"/>
          </w:tcPr>
          <w:p w:rsidR="004B2DD2" w:rsidRDefault="004B2DD2" w:rsidP="00191FA0">
            <w:pPr>
              <w:jc w:val="both"/>
            </w:pPr>
            <w:r>
              <w:t>The program will set remote PC time.</w:t>
            </w:r>
          </w:p>
        </w:tc>
        <w:tc>
          <w:tcPr>
            <w:tcW w:w="2520" w:type="dxa"/>
          </w:tcPr>
          <w:p w:rsidR="004B2DD2" w:rsidRDefault="004B2DD2" w:rsidP="00191FA0">
            <w:pPr>
              <w:jc w:val="both"/>
            </w:pPr>
            <w:r>
              <w:t>__</w:t>
            </w:r>
          </w:p>
        </w:tc>
      </w:tr>
      <w:tr w:rsidR="004B2DD2" w:rsidTr="00191FA0">
        <w:tc>
          <w:tcPr>
            <w:tcW w:w="2808" w:type="dxa"/>
          </w:tcPr>
          <w:p w:rsidR="004B2DD2" w:rsidRPr="00E63DE2" w:rsidRDefault="004B2DD2" w:rsidP="00191FA0">
            <w:pPr>
              <w:jc w:val="both"/>
            </w:pPr>
            <w:r w:rsidRPr="00E63DE2">
              <w:t xml:space="preserve">set remote PC to local PC time 2006-4-25 </w:t>
            </w:r>
            <w:smartTag w:uri="urn:schemas-microsoft-com:office:smarttags" w:element="time">
              <w:smartTagPr>
                <w:attr w:name="Hour" w:val="9"/>
                <w:attr w:name="Minute" w:val="46"/>
              </w:smartTagPr>
              <w:r w:rsidRPr="00E63DE2">
                <w:t>09:46:10</w:t>
              </w:r>
            </w:smartTag>
          </w:p>
        </w:tc>
        <w:tc>
          <w:tcPr>
            <w:tcW w:w="4140" w:type="dxa"/>
          </w:tcPr>
          <w:p w:rsidR="004B2DD2" w:rsidRDefault="004B2DD2" w:rsidP="00191FA0">
            <w:pPr>
              <w:jc w:val="both"/>
            </w:pPr>
            <w:r>
              <w:t>The program has set remote PC time same as local computer’s time.</w:t>
            </w:r>
          </w:p>
        </w:tc>
        <w:tc>
          <w:tcPr>
            <w:tcW w:w="2520" w:type="dxa"/>
          </w:tcPr>
          <w:p w:rsidR="004B2DD2" w:rsidRDefault="004B2DD2" w:rsidP="00191FA0">
            <w:pPr>
              <w:jc w:val="both"/>
            </w:pPr>
            <w:r>
              <w:t>__</w:t>
            </w:r>
          </w:p>
        </w:tc>
      </w:tr>
      <w:tr w:rsidR="004B2DD2" w:rsidTr="00191FA0">
        <w:tc>
          <w:tcPr>
            <w:tcW w:w="2808" w:type="dxa"/>
          </w:tcPr>
          <w:p w:rsidR="004B2DD2" w:rsidRPr="00E259B7" w:rsidRDefault="004B2DD2" w:rsidP="00191FA0">
            <w:pPr>
              <w:jc w:val="both"/>
              <w:rPr>
                <w:lang w:val="en-US"/>
              </w:rPr>
            </w:pPr>
            <w:r w:rsidRPr="008F04AC">
              <w:rPr>
                <w:lang w:val="en-US"/>
              </w:rPr>
              <w:t xml:space="preserve">Spectrum </w:t>
            </w:r>
            <w:r>
              <w:rPr>
                <w:lang w:val="en-US"/>
              </w:rPr>
              <w:t xml:space="preserve">XX </w:t>
            </w:r>
            <w:r w:rsidRPr="008F04AC">
              <w:rPr>
                <w:lang w:val="en-US"/>
              </w:rPr>
              <w:t>in pak file is corrupt, checksum mismatch</w:t>
            </w:r>
          </w:p>
        </w:tc>
        <w:tc>
          <w:tcPr>
            <w:tcW w:w="4140" w:type="dxa"/>
          </w:tcPr>
          <w:p w:rsidR="004B2DD2" w:rsidRDefault="004B2DD2" w:rsidP="00191FA0">
            <w:pPr>
              <w:jc w:val="both"/>
            </w:pPr>
            <w:r>
              <w:t xml:space="preserve">There was an error in one of the spectra in one downloaded spectrum file. This spectrum cannot be used. </w:t>
            </w:r>
          </w:p>
        </w:tc>
        <w:tc>
          <w:tcPr>
            <w:tcW w:w="2520" w:type="dxa"/>
          </w:tcPr>
          <w:p w:rsidR="004B2DD2" w:rsidRDefault="004B2DD2" w:rsidP="00191FA0">
            <w:pPr>
              <w:jc w:val="both"/>
            </w:pPr>
            <w:r>
              <w:t>If problem persist, consider re-formatting the Compact Flash card in the embedded computer</w:t>
            </w:r>
          </w:p>
        </w:tc>
      </w:tr>
      <w:tr w:rsidR="004B2DD2" w:rsidTr="00191FA0">
        <w:tc>
          <w:tcPr>
            <w:tcW w:w="2808" w:type="dxa"/>
          </w:tcPr>
          <w:p w:rsidR="004B2DD2" w:rsidRPr="00A104F5" w:rsidRDefault="004B2DD2" w:rsidP="00191FA0">
            <w:pPr>
              <w:jc w:val="both"/>
            </w:pPr>
            <w:r w:rsidRPr="00E63DE2">
              <w:t>Switch remote PC to command mode,</w:t>
            </w:r>
            <w:ins w:id="2130" w:author="Santiago Arellano" w:date="2016-03-31T15:07:00Z">
              <w:r w:rsidR="00A15E66">
                <w:t xml:space="preserve"> </w:t>
              </w:r>
            </w:ins>
            <w:r w:rsidRPr="00E63DE2">
              <w:t>No. 0</w:t>
            </w:r>
          </w:p>
        </w:tc>
        <w:tc>
          <w:tcPr>
            <w:tcW w:w="4140" w:type="dxa"/>
          </w:tcPr>
          <w:p w:rsidR="004B2DD2" w:rsidRDefault="004B2DD2" w:rsidP="00191FA0">
            <w:pPr>
              <w:jc w:val="both"/>
            </w:pPr>
            <w:r>
              <w:t>Switch remote PC’s mode to command mode so that command can be received.</w:t>
            </w:r>
          </w:p>
        </w:tc>
        <w:tc>
          <w:tcPr>
            <w:tcW w:w="2520" w:type="dxa"/>
          </w:tcPr>
          <w:p w:rsidR="004B2DD2" w:rsidRDefault="004B2DD2" w:rsidP="00191FA0">
            <w:pPr>
              <w:jc w:val="both"/>
            </w:pPr>
            <w:r>
              <w:t>__</w:t>
            </w:r>
          </w:p>
        </w:tc>
      </w:tr>
      <w:tr w:rsidR="004B2DD2" w:rsidTr="00191FA0">
        <w:tc>
          <w:tcPr>
            <w:tcW w:w="2808" w:type="dxa"/>
          </w:tcPr>
          <w:p w:rsidR="004B2DD2" w:rsidRPr="00E63DE2" w:rsidRDefault="004B2DD2" w:rsidP="00191FA0">
            <w:pPr>
              <w:jc w:val="both"/>
            </w:pPr>
            <w:r w:rsidRPr="00E63DE2">
              <w:t>UPLOAD.PAK is not found</w:t>
            </w:r>
          </w:p>
        </w:tc>
        <w:tc>
          <w:tcPr>
            <w:tcW w:w="4140" w:type="dxa"/>
          </w:tcPr>
          <w:p w:rsidR="004B2DD2" w:rsidRDefault="004B2DD2" w:rsidP="00191FA0">
            <w:pPr>
              <w:jc w:val="both"/>
            </w:pPr>
            <w:r>
              <w:t>UPLOAD.PAK in the scanner is not ready to download yet.</w:t>
            </w:r>
          </w:p>
        </w:tc>
        <w:tc>
          <w:tcPr>
            <w:tcW w:w="2520" w:type="dxa"/>
          </w:tcPr>
          <w:p w:rsidR="004B2DD2" w:rsidRDefault="004B2DD2" w:rsidP="00191FA0">
            <w:pPr>
              <w:jc w:val="both"/>
            </w:pPr>
            <w:r>
              <w:t>__</w:t>
            </w:r>
          </w:p>
        </w:tc>
      </w:tr>
      <w:tr w:rsidR="004B2DD2" w:rsidTr="00191FA0">
        <w:tc>
          <w:tcPr>
            <w:tcW w:w="2808" w:type="dxa"/>
          </w:tcPr>
          <w:p w:rsidR="004B2DD2" w:rsidRPr="00E63DE2" w:rsidRDefault="004B2DD2" w:rsidP="00191FA0">
            <w:pPr>
              <w:jc w:val="both"/>
            </w:pPr>
            <w:r w:rsidRPr="008B76E3">
              <w:t>Wake up remote PC</w:t>
            </w:r>
          </w:p>
        </w:tc>
        <w:tc>
          <w:tcPr>
            <w:tcW w:w="4140" w:type="dxa"/>
          </w:tcPr>
          <w:p w:rsidR="004B2DD2" w:rsidRDefault="004B2DD2" w:rsidP="00191FA0">
            <w:pPr>
              <w:jc w:val="both"/>
            </w:pPr>
            <w:r>
              <w:t>Restart the scanner to begin to work.</w:t>
            </w:r>
          </w:p>
        </w:tc>
        <w:tc>
          <w:tcPr>
            <w:tcW w:w="2520" w:type="dxa"/>
          </w:tcPr>
          <w:p w:rsidR="004B2DD2" w:rsidRDefault="004B2DD2" w:rsidP="00191FA0">
            <w:pPr>
              <w:jc w:val="both"/>
            </w:pPr>
            <w:r>
              <w:t>__</w:t>
            </w:r>
          </w:p>
          <w:p w:rsidR="004B2DD2" w:rsidRDefault="004B2DD2" w:rsidP="00191FA0">
            <w:pPr>
              <w:jc w:val="both"/>
            </w:pPr>
          </w:p>
        </w:tc>
      </w:tr>
      <w:tr w:rsidR="004B2DD2" w:rsidTr="00191FA0">
        <w:tc>
          <w:tcPr>
            <w:tcW w:w="2808" w:type="dxa"/>
          </w:tcPr>
          <w:p w:rsidR="004B2DD2" w:rsidRPr="008B76E3" w:rsidRDefault="004B2DD2" w:rsidP="00191FA0">
            <w:pPr>
              <w:jc w:val="both"/>
            </w:pPr>
            <w:r w:rsidRPr="00E63DE2">
              <w:t>Will sleep 4.4 seconds</w:t>
            </w:r>
          </w:p>
        </w:tc>
        <w:tc>
          <w:tcPr>
            <w:tcW w:w="4140" w:type="dxa"/>
          </w:tcPr>
          <w:p w:rsidR="004B2DD2" w:rsidRDefault="004B2DD2" w:rsidP="00191FA0">
            <w:pPr>
              <w:jc w:val="both"/>
            </w:pPr>
            <w:r>
              <w:t xml:space="preserve">The program will query the scanner in 4.4 seconds. </w:t>
            </w:r>
          </w:p>
        </w:tc>
        <w:tc>
          <w:tcPr>
            <w:tcW w:w="2520" w:type="dxa"/>
          </w:tcPr>
          <w:p w:rsidR="004B2DD2" w:rsidRDefault="004B2DD2" w:rsidP="00191FA0">
            <w:pPr>
              <w:jc w:val="both"/>
            </w:pPr>
            <w:r>
              <w:t>__</w:t>
            </w:r>
          </w:p>
        </w:tc>
      </w:tr>
    </w:tbl>
    <w:p w:rsidR="004B2DD2" w:rsidRPr="008A702B" w:rsidRDefault="004B2DD2" w:rsidP="004B2DD2"/>
    <w:p w:rsidR="00B052AC" w:rsidDel="00A15E66" w:rsidRDefault="00B052AC" w:rsidP="00A53849">
      <w:pPr>
        <w:rPr>
          <w:del w:id="2131" w:author="Santiago Arellano" w:date="2016-03-31T15:08:00Z"/>
        </w:rPr>
      </w:pPr>
    </w:p>
    <w:p w:rsidR="00A64F46" w:rsidDel="00A15E66" w:rsidRDefault="00A64F46" w:rsidP="00A53849">
      <w:pPr>
        <w:rPr>
          <w:del w:id="2132" w:author="Santiago Arellano" w:date="2016-03-31T15:08:00Z"/>
        </w:rPr>
      </w:pPr>
    </w:p>
    <w:p w:rsidR="00A64F46" w:rsidRDefault="00A64F46" w:rsidP="00A64F46">
      <w:pPr>
        <w:pStyle w:val="Heading2"/>
      </w:pPr>
      <w:bookmarkStart w:id="2133" w:name="_Toc450222013"/>
      <w:r>
        <w:t>5.</w:t>
      </w:r>
      <w:r w:rsidR="004B2DD2">
        <w:t>4</w:t>
      </w:r>
      <w:r>
        <w:t xml:space="preserve"> Output Files</w:t>
      </w:r>
      <w:bookmarkEnd w:id="2133"/>
    </w:p>
    <w:p w:rsidR="00A64F46" w:rsidRDefault="00A64F46" w:rsidP="00A64F46">
      <w:pPr>
        <w:pStyle w:val="Heading3"/>
        <w:jc w:val="both"/>
      </w:pPr>
      <w:bookmarkStart w:id="2134" w:name="_Toc133916055"/>
      <w:bookmarkStart w:id="2135" w:name="_Toc133916126"/>
      <w:bookmarkStart w:id="2136" w:name="_Toc133916153"/>
      <w:bookmarkStart w:id="2137" w:name="_Toc133916257"/>
      <w:bookmarkStart w:id="2138" w:name="_Toc133916287"/>
      <w:bookmarkStart w:id="2139" w:name="_Toc141088610"/>
      <w:bookmarkStart w:id="2140" w:name="_Toc141090451"/>
      <w:bookmarkStart w:id="2141" w:name="_Toc141090492"/>
      <w:bookmarkStart w:id="2142" w:name="_Toc141090928"/>
      <w:bookmarkStart w:id="2143" w:name="_Toc141091192"/>
      <w:bookmarkStart w:id="2144" w:name="_Toc164068262"/>
      <w:bookmarkStart w:id="2145" w:name="_Toc450222014"/>
      <w:r>
        <w:t>5.</w:t>
      </w:r>
      <w:r w:rsidR="004B2DD2">
        <w:t>4</w:t>
      </w:r>
      <w:r>
        <w:t>.1 Local Folders Structure</w:t>
      </w:r>
      <w:bookmarkEnd w:id="2134"/>
      <w:bookmarkEnd w:id="2135"/>
      <w:bookmarkEnd w:id="2136"/>
      <w:bookmarkEnd w:id="2137"/>
      <w:bookmarkEnd w:id="2138"/>
      <w:bookmarkEnd w:id="2139"/>
      <w:bookmarkEnd w:id="2140"/>
      <w:bookmarkEnd w:id="2141"/>
      <w:bookmarkEnd w:id="2142"/>
      <w:bookmarkEnd w:id="2143"/>
      <w:bookmarkEnd w:id="2144"/>
      <w:bookmarkEnd w:id="2145"/>
      <w:r>
        <w:t xml:space="preserve"> </w:t>
      </w:r>
    </w:p>
    <w:p w:rsidR="00A64F46" w:rsidRDefault="00A64F46" w:rsidP="00A64F46">
      <w:pPr>
        <w:jc w:val="both"/>
      </w:pPr>
      <w:r>
        <w:t xml:space="preserve">The program works under the output path that you have set in “Global Setting” configuration dialog (see </w:t>
      </w:r>
      <w:r>
        <w:fldChar w:fldCharType="begin"/>
      </w:r>
      <w:r>
        <w:instrText xml:space="preserve"> REF _Ref150916882 \h </w:instrText>
      </w:r>
      <w:r>
        <w:fldChar w:fldCharType="separate"/>
      </w:r>
      <w:r>
        <w:t xml:space="preserve">Figure </w:t>
      </w:r>
      <w:r>
        <w:rPr>
          <w:noProof/>
        </w:rPr>
        <w:t>8</w:t>
      </w:r>
      <w:r>
        <w:fldChar w:fldCharType="end"/>
      </w:r>
      <w:r>
        <w:t>). Under this folder the program generates three folders – “</w:t>
      </w:r>
      <w:r w:rsidRPr="0056729B">
        <w:rPr>
          <w:i/>
        </w:rPr>
        <w:t>Output</w:t>
      </w:r>
      <w:r>
        <w:t>”, “</w:t>
      </w:r>
      <w:r w:rsidRPr="0056729B">
        <w:rPr>
          <w:i/>
        </w:rPr>
        <w:t>Lost</w:t>
      </w:r>
      <w:r>
        <w:t>”, and “</w:t>
      </w:r>
      <w:r w:rsidRPr="0056729B">
        <w:rPr>
          <w:i/>
        </w:rPr>
        <w:t>Temp</w:t>
      </w:r>
      <w:r>
        <w:t>”. For example the serial number of the spectrometer inside the Scanning DOAS is I2J5897. The working directory structure is as follows:</w:t>
      </w:r>
    </w:p>
    <w:p w:rsidR="00A64F46" w:rsidRDefault="00A64F46" w:rsidP="00A64F46">
      <w:pPr>
        <w:jc w:val="both"/>
      </w:pPr>
    </w:p>
    <w:p w:rsidR="00A64F46" w:rsidRDefault="00A64F46" w:rsidP="00A64F46">
      <w:pPr>
        <w:jc w:val="both"/>
        <w:rPr>
          <w:rFonts w:ascii="Arial" w:hAnsi="Arial" w:cs="Arial"/>
          <w:sz w:val="20"/>
          <w:szCs w:val="20"/>
        </w:rPr>
      </w:pPr>
      <w:r>
        <w:rPr>
          <w:rFonts w:ascii="Arial" w:hAnsi="Arial" w:cs="Arial"/>
          <w:noProof/>
          <w:sz w:val="20"/>
          <w:szCs w:val="20"/>
          <w:lang w:val="en-US"/>
        </w:rPr>
        <w:drawing>
          <wp:inline distT="0" distB="0" distL="0" distR="0" wp14:anchorId="524CE7EB" wp14:editId="6B6A0400">
            <wp:extent cx="178435" cy="14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Working Directory</w:t>
      </w:r>
    </w:p>
    <w:p w:rsidR="00A64F46" w:rsidRDefault="00A64F46" w:rsidP="00A64F46">
      <w:pPr>
        <w:jc w:val="both"/>
        <w:rPr>
          <w:rFonts w:ascii="Arial" w:hAnsi="Arial" w:cs="Arial"/>
          <w:sz w:val="20"/>
          <w:szCs w:val="20"/>
        </w:rPr>
      </w:pPr>
      <w:r>
        <w:rPr>
          <w:rFonts w:ascii="Arial" w:hAnsi="Arial" w:cs="Arial"/>
          <w:sz w:val="20"/>
          <w:szCs w:val="20"/>
        </w:rPr>
        <w:tab/>
        <w:t>|__ NovacProgram.exe</w:t>
      </w:r>
    </w:p>
    <w:p w:rsidR="00A64F46" w:rsidRDefault="00A64F46" w:rsidP="00A64F46">
      <w:pPr>
        <w:jc w:val="both"/>
        <w:rPr>
          <w:rFonts w:ascii="Arial" w:hAnsi="Arial" w:cs="Arial"/>
          <w:sz w:val="20"/>
          <w:szCs w:val="20"/>
        </w:rPr>
      </w:pPr>
      <w:r>
        <w:rPr>
          <w:rFonts w:ascii="Arial" w:hAnsi="Arial" w:cs="Arial"/>
          <w:sz w:val="20"/>
          <w:szCs w:val="20"/>
        </w:rPr>
        <w:tab/>
        <w:t>|__ configuration.xml</w:t>
      </w:r>
    </w:p>
    <w:p w:rsidR="00A64F46" w:rsidRPr="00F47BB9" w:rsidRDefault="00A64F46" w:rsidP="00A64F46">
      <w:pPr>
        <w:jc w:val="both"/>
        <w:rPr>
          <w:rFonts w:ascii="Arial" w:hAnsi="Arial" w:cs="Arial"/>
          <w:sz w:val="20"/>
          <w:szCs w:val="20"/>
        </w:rPr>
      </w:pPr>
      <w:r>
        <w:rPr>
          <w:rFonts w:ascii="Arial" w:hAnsi="Arial" w:cs="Arial"/>
          <w:noProof/>
          <w:sz w:val="20"/>
          <w:szCs w:val="20"/>
          <w:lang w:val="en-US"/>
        </w:rPr>
        <w:drawing>
          <wp:inline distT="0" distB="0" distL="0" distR="0" wp14:anchorId="5D2867D6" wp14:editId="7224760C">
            <wp:extent cx="178435" cy="142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t>
      </w:r>
      <w:r>
        <w:rPr>
          <w:rFonts w:ascii="Arial" w:hAnsi="Arial" w:cs="Arial"/>
          <w:sz w:val="20"/>
          <w:szCs w:val="20"/>
        </w:rPr>
        <w:t>Output</w:t>
      </w:r>
      <w:r w:rsidRPr="00F47BB9">
        <w:rPr>
          <w:rFonts w:ascii="Arial" w:hAnsi="Arial" w:cs="Arial"/>
          <w:sz w:val="20"/>
          <w:szCs w:val="20"/>
        </w:rPr>
        <w:t xml:space="preserve"> Directory</w:t>
      </w:r>
    </w:p>
    <w:p w:rsidR="00A64F46" w:rsidRPr="00F47BB9" w:rsidRDefault="00A64F46" w:rsidP="00A64F46">
      <w:pPr>
        <w:jc w:val="both"/>
        <w:rPr>
          <w:rFonts w:ascii="Arial" w:hAnsi="Arial" w:cs="Arial"/>
          <w:sz w:val="20"/>
          <w:szCs w:val="20"/>
        </w:rPr>
      </w:pPr>
      <w:r w:rsidRPr="00F47BB9">
        <w:rPr>
          <w:rFonts w:ascii="Arial" w:hAnsi="Arial" w:cs="Arial"/>
          <w:sz w:val="20"/>
          <w:szCs w:val="20"/>
        </w:rPr>
        <w:t xml:space="preserve"> </w:t>
      </w:r>
      <w:r w:rsidRPr="00F47BB9">
        <w:rPr>
          <w:rFonts w:ascii="Arial" w:hAnsi="Arial" w:cs="Arial"/>
          <w:sz w:val="20"/>
          <w:szCs w:val="20"/>
        </w:rPr>
        <w:tab/>
        <w:t xml:space="preserve">|__  </w:t>
      </w:r>
      <w:r>
        <w:rPr>
          <w:rFonts w:ascii="Arial" w:hAnsi="Arial" w:cs="Arial"/>
          <w:noProof/>
          <w:sz w:val="20"/>
          <w:szCs w:val="20"/>
          <w:lang w:val="en-US"/>
        </w:rPr>
        <w:drawing>
          <wp:inline distT="0" distB="0" distL="0" distR="0" wp14:anchorId="7BD1AD7B" wp14:editId="35F94317">
            <wp:extent cx="178435" cy="142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Output</w:t>
      </w:r>
    </w:p>
    <w:p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noProof/>
          <w:sz w:val="20"/>
          <w:szCs w:val="20"/>
          <w:lang w:val="en-US"/>
        </w:rPr>
        <w:drawing>
          <wp:inline distT="0" distB="0" distL="0" distR="0" wp14:anchorId="368FA97D" wp14:editId="4065FBF9">
            <wp:extent cx="178435" cy="142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2006.04.24</w:t>
      </w:r>
    </w:p>
    <w:p w:rsidR="00A64F46" w:rsidRDefault="00A64F46" w:rsidP="00A64F46">
      <w:pPr>
        <w:ind w:firstLine="720"/>
        <w:jc w:val="both"/>
        <w:rPr>
          <w:rFonts w:ascii="Arial" w:hAnsi="Arial" w:cs="Arial"/>
          <w:sz w:val="20"/>
          <w:szCs w:val="20"/>
        </w:rPr>
      </w:pPr>
      <w:r>
        <w:rPr>
          <w:rFonts w:ascii="Arial" w:hAnsi="Arial" w:cs="Arial"/>
          <w:sz w:val="20"/>
          <w:szCs w:val="20"/>
        </w:rPr>
        <w:t>|</w:t>
      </w:r>
      <w:r>
        <w:rPr>
          <w:rFonts w:ascii="Arial" w:hAnsi="Arial" w:cs="Arial"/>
          <w:sz w:val="20"/>
          <w:szCs w:val="20"/>
        </w:rPr>
        <w:tab/>
      </w:r>
      <w:r w:rsidRPr="00F47BB9">
        <w:rPr>
          <w:rFonts w:ascii="Arial" w:hAnsi="Arial" w:cs="Arial"/>
          <w:sz w:val="20"/>
          <w:szCs w:val="20"/>
        </w:rPr>
        <w:tab/>
        <w:t xml:space="preserve">|__ </w:t>
      </w:r>
      <w:r>
        <w:rPr>
          <w:rFonts w:ascii="Arial" w:hAnsi="Arial" w:cs="Arial"/>
          <w:noProof/>
          <w:sz w:val="20"/>
          <w:szCs w:val="20"/>
          <w:lang w:val="en-US"/>
        </w:rPr>
        <w:drawing>
          <wp:inline distT="0" distB="0" distL="0" distR="0" wp14:anchorId="238057F3" wp14:editId="0DBACC9D">
            <wp:extent cx="178435" cy="142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I2J5897</w:t>
      </w:r>
    </w:p>
    <w:p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t xml:space="preserve">            </w:t>
      </w:r>
      <w:r>
        <w:rPr>
          <w:rFonts w:ascii="Arial" w:hAnsi="Arial" w:cs="Arial"/>
          <w:sz w:val="20"/>
          <w:szCs w:val="20"/>
        </w:rPr>
        <w:tab/>
        <w:t>|</w:t>
      </w:r>
      <w:r>
        <w:rPr>
          <w:rFonts w:ascii="Arial" w:hAnsi="Arial" w:cs="Arial"/>
          <w:sz w:val="20"/>
          <w:szCs w:val="20"/>
        </w:rPr>
        <w:tab/>
        <w:t>|__</w:t>
      </w:r>
      <w:r>
        <w:rPr>
          <w:rFonts w:ascii="Arial" w:hAnsi="Arial" w:cs="Arial"/>
          <w:noProof/>
          <w:sz w:val="20"/>
          <w:szCs w:val="20"/>
          <w:lang w:val="en-US"/>
        </w:rPr>
        <w:drawing>
          <wp:inline distT="0" distB="0" distL="0" distR="0" wp14:anchorId="52485383" wp14:editId="3BB8B66F">
            <wp:extent cx="178435" cy="142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Scans</w:t>
      </w:r>
    </w:p>
    <w:p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I2J5897_2006.04.24_13.36.12_0.pak</w:t>
      </w:r>
    </w:p>
    <w:p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w:t>
      </w:r>
      <w:r>
        <w:rPr>
          <w:rFonts w:ascii="Arial" w:hAnsi="Arial" w:cs="Arial"/>
          <w:sz w:val="20"/>
          <w:szCs w:val="20"/>
        </w:rPr>
        <w:t>2J5897_2006.04.24_13.36.12_0.txt</w:t>
      </w:r>
    </w:p>
    <w:p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……pak</w:t>
      </w:r>
    </w:p>
    <w:p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……txt</w:t>
      </w:r>
    </w:p>
    <w:p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FluxLog_I2J5897_2006.04.24.txt</w:t>
      </w:r>
    </w:p>
    <w:p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EvaluationLog_I2J5897_2006.04.24.txt</w:t>
      </w:r>
    </w:p>
    <w:p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p>
    <w:p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r>
        <w:rPr>
          <w:rFonts w:ascii="Arial" w:hAnsi="Arial" w:cs="Arial"/>
          <w:sz w:val="20"/>
          <w:szCs w:val="20"/>
        </w:rPr>
        <w:tab/>
      </w:r>
      <w:r>
        <w:rPr>
          <w:rFonts w:ascii="Arial" w:hAnsi="Arial" w:cs="Arial"/>
          <w:sz w:val="20"/>
          <w:szCs w:val="20"/>
        </w:rPr>
        <w:tab/>
      </w:r>
      <w:r w:rsidRPr="00F47BB9">
        <w:rPr>
          <w:rFonts w:ascii="Arial" w:hAnsi="Arial" w:cs="Arial"/>
          <w:sz w:val="20"/>
          <w:szCs w:val="20"/>
        </w:rPr>
        <w:t>|__ StatusLog.txt</w:t>
      </w:r>
    </w:p>
    <w:p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p>
    <w:p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rPr>
        <w:drawing>
          <wp:inline distT="0" distB="0" distL="0" distR="0" wp14:anchorId="383BA51B" wp14:editId="6339BC0C">
            <wp:extent cx="178435"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Temp</w:t>
      </w:r>
    </w:p>
    <w:p w:rsidR="00A64F46" w:rsidRPr="00F47BB9" w:rsidRDefault="00A64F46" w:rsidP="00A64F46">
      <w:pPr>
        <w:jc w:val="both"/>
        <w:rPr>
          <w:rFonts w:ascii="Arial" w:hAnsi="Arial" w:cs="Arial"/>
          <w:sz w:val="20"/>
          <w:szCs w:val="20"/>
        </w:rPr>
      </w:pPr>
      <w:r w:rsidRPr="00F47BB9">
        <w:rPr>
          <w:rFonts w:ascii="Arial" w:hAnsi="Arial" w:cs="Arial"/>
          <w:sz w:val="20"/>
          <w:szCs w:val="20"/>
        </w:rPr>
        <w:lastRenderedPageBreak/>
        <w:tab/>
        <w:t>|</w:t>
      </w:r>
      <w:r w:rsidRPr="00F47BB9">
        <w:rPr>
          <w:rFonts w:ascii="Arial" w:hAnsi="Arial" w:cs="Arial"/>
          <w:sz w:val="20"/>
          <w:szCs w:val="20"/>
        </w:rPr>
        <w:tab/>
        <w:t>|__</w:t>
      </w:r>
      <w:r>
        <w:rPr>
          <w:rFonts w:ascii="Arial" w:hAnsi="Arial" w:cs="Arial"/>
          <w:noProof/>
          <w:sz w:val="20"/>
          <w:szCs w:val="20"/>
          <w:lang w:val="en-US"/>
        </w:rPr>
        <w:drawing>
          <wp:inline distT="0" distB="0" distL="0" distR="0" wp14:anchorId="38EFFDE3" wp14:editId="69EBCC06">
            <wp:extent cx="178435" cy="142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IncompleteScans</w:t>
      </w:r>
    </w:p>
    <w:p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xxxxxxxxx.pak</w:t>
      </w:r>
    </w:p>
    <w:p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STATUS.DAT</w:t>
      </w:r>
    </w:p>
    <w:p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cfg.txt</w:t>
      </w:r>
    </w:p>
    <w:p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sz w:val="20"/>
          <w:szCs w:val="20"/>
        </w:rPr>
        <w:t>fileList</w:t>
      </w:r>
      <w:r w:rsidRPr="00F47BB9">
        <w:rPr>
          <w:rFonts w:ascii="Arial" w:hAnsi="Arial" w:cs="Arial"/>
          <w:sz w:val="20"/>
          <w:szCs w:val="20"/>
        </w:rPr>
        <w:t>.txt</w:t>
      </w:r>
    </w:p>
    <w:p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rPr>
        <w:drawing>
          <wp:inline distT="0" distB="0" distL="0" distR="0" wp14:anchorId="15FEE4DD" wp14:editId="6E9EAE3A">
            <wp:extent cx="178435" cy="142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Lost </w:t>
      </w:r>
    </w:p>
    <w:p w:rsidR="00A64F46" w:rsidRDefault="00A64F46" w:rsidP="00A64F46">
      <w:pPr>
        <w:jc w:val="both"/>
        <w:rPr>
          <w:rFonts w:ascii="Arial" w:hAnsi="Arial" w:cs="Arial"/>
          <w:sz w:val="20"/>
          <w:szCs w:val="20"/>
        </w:rPr>
      </w:pPr>
      <w:r w:rsidRPr="00F47BB9">
        <w:rPr>
          <w:rFonts w:ascii="Arial" w:hAnsi="Arial" w:cs="Arial"/>
          <w:sz w:val="20"/>
          <w:szCs w:val="20"/>
        </w:rPr>
        <w:tab/>
      </w:r>
      <w:r w:rsidRPr="00F47BB9">
        <w:rPr>
          <w:rFonts w:ascii="Arial" w:hAnsi="Arial" w:cs="Arial"/>
          <w:sz w:val="20"/>
          <w:szCs w:val="20"/>
        </w:rPr>
        <w:tab/>
        <w:t>|__ xxxxxxx_0_0.pak</w:t>
      </w:r>
    </w:p>
    <w:p w:rsidR="00A64F46" w:rsidRPr="00F47BB9" w:rsidRDefault="00A64F46" w:rsidP="00A64F46">
      <w:pPr>
        <w:jc w:val="both"/>
        <w:rPr>
          <w:rFonts w:ascii="Arial" w:hAnsi="Arial" w:cs="Arial"/>
          <w:sz w:val="20"/>
          <w:szCs w:val="20"/>
        </w:rPr>
      </w:pPr>
      <w:r>
        <w:rPr>
          <w:rFonts w:ascii="Arial" w:hAnsi="Arial" w:cs="Arial"/>
          <w:sz w:val="20"/>
          <w:szCs w:val="20"/>
        </w:rPr>
        <w:tab/>
      </w:r>
      <w:r>
        <w:rPr>
          <w:rFonts w:ascii="Arial" w:hAnsi="Arial" w:cs="Arial"/>
          <w:sz w:val="20"/>
          <w:szCs w:val="20"/>
        </w:rPr>
        <w:tab/>
        <w:t>|__ …</w:t>
      </w:r>
    </w:p>
    <w:p w:rsidR="00A64F46" w:rsidRDefault="00A64F46" w:rsidP="00A64F46">
      <w:pPr>
        <w:jc w:val="both"/>
      </w:pPr>
    </w:p>
    <w:p w:rsidR="00A64F46" w:rsidRDefault="00A64F46" w:rsidP="00A64F46">
      <w:pPr>
        <w:jc w:val="both"/>
      </w:pPr>
      <w:r>
        <w:t xml:space="preserve"> “</w:t>
      </w:r>
      <w:r w:rsidRPr="00CA1B82">
        <w:t>Output</w:t>
      </w:r>
      <w:r>
        <w:t>”</w:t>
      </w:r>
      <w:r w:rsidRPr="00D16FA1">
        <w:t xml:space="preserve"> </w:t>
      </w:r>
      <w:r>
        <w:t xml:space="preserve">– stores all the output data files and log files. In this folder, there are folders named by the dates, which stores log files – </w:t>
      </w:r>
      <w:r w:rsidRPr="0081794D">
        <w:t>Evaluation_ErrorLog.txt</w:t>
      </w:r>
      <w:r>
        <w:t xml:space="preserve">, and StatusLog.txt. There is also a folder named by serial number, for example </w:t>
      </w:r>
      <w:r w:rsidRPr="00461155">
        <w:t>I2J5897</w:t>
      </w:r>
      <w:r>
        <w:t>. That folder stores all uncompressed spectra.</w:t>
      </w:r>
    </w:p>
    <w:p w:rsidR="00A64F46" w:rsidRDefault="00A64F46" w:rsidP="00A64F46">
      <w:pPr>
        <w:jc w:val="both"/>
      </w:pPr>
      <w:r>
        <w:t>“Temp” – stores temporary incomplete scans to be completed, STATUS.DAT and cfg.txt.</w:t>
      </w:r>
    </w:p>
    <w:p w:rsidR="00A64F46" w:rsidRDefault="00A64F46" w:rsidP="00A64F46">
      <w:pPr>
        <w:jc w:val="both"/>
      </w:pPr>
      <w:r>
        <w:t xml:space="preserve"> “Lost” – stores incomplete scans which are not possible to be recovered.</w:t>
      </w:r>
    </w:p>
    <w:p w:rsidR="00A64F46" w:rsidRDefault="00A64F46" w:rsidP="00A64F46">
      <w:pPr>
        <w:jc w:val="both"/>
      </w:pPr>
    </w:p>
    <w:p w:rsidR="00A64F46" w:rsidRDefault="00A64F46" w:rsidP="00A64F46">
      <w:pPr>
        <w:pStyle w:val="Heading3"/>
      </w:pPr>
      <w:bookmarkStart w:id="2146" w:name="_Toc450222015"/>
      <w:r>
        <w:t>5.</w:t>
      </w:r>
      <w:r w:rsidR="004B2DD2">
        <w:t>4</w:t>
      </w:r>
      <w:r>
        <w:t>.2 Evaluation log</w:t>
      </w:r>
      <w:bookmarkEnd w:id="2146"/>
    </w:p>
    <w:p w:rsidR="00A64F46" w:rsidRDefault="00A64F46" w:rsidP="00A64F46">
      <w:pPr>
        <w:jc w:val="both"/>
      </w:pPr>
      <w:r>
        <w:t>The evaluation result of all spectra collected during one day are stored in the Evaluation log file. The name of the evaluation-log contains the date when the spectra were collected and the name of the spectrometer that collected them. The evaluation result of one scan can be found in two locations, in the same directory as the .pak-files are small .txt files with the same name as one .pak-file, except for the file ending. These small text files contains the evaluation result of the .pak-file with the same name. In the parent directory of the ‘Scans’ directory one large Evaluation log can be found, this contains the evaluation results of all scans collected during the day and is merely a combination of all the small text files.</w:t>
      </w:r>
    </w:p>
    <w:p w:rsidR="00A64F46" w:rsidRDefault="00A64F46" w:rsidP="00A64F46">
      <w:pPr>
        <w:jc w:val="both"/>
      </w:pPr>
    </w:p>
    <w:p w:rsidR="00A64F46" w:rsidRDefault="00A64F46" w:rsidP="00A64F46">
      <w:pPr>
        <w:jc w:val="both"/>
      </w:pPr>
      <w:r>
        <w:t xml:space="preserve">The evaluation log file consists of three segments, the </w:t>
      </w:r>
      <w:r w:rsidRPr="008112F1">
        <w:rPr>
          <w:i/>
        </w:rPr>
        <w:t>scaninformation</w:t>
      </w:r>
      <w:r>
        <w:t xml:space="preserve">, </w:t>
      </w:r>
      <w:r w:rsidRPr="008112F1">
        <w:rPr>
          <w:i/>
        </w:rPr>
        <w:t>fluxinfo</w:t>
      </w:r>
      <w:r>
        <w:t xml:space="preserve"> and </w:t>
      </w:r>
      <w:r w:rsidRPr="008112F1">
        <w:rPr>
          <w:i/>
        </w:rPr>
        <w:t>spectraldata</w:t>
      </w:r>
      <w:r>
        <w:t>.</w:t>
      </w:r>
    </w:p>
    <w:p w:rsidR="00A64F46" w:rsidRDefault="00A64F46" w:rsidP="00A64F46">
      <w:pPr>
        <w:jc w:val="both"/>
      </w:pPr>
    </w:p>
    <w:p w:rsidR="00A64F46" w:rsidRPr="00E91E9C" w:rsidRDefault="00A64F46" w:rsidP="000F7E4C">
      <w:pPr>
        <w:pStyle w:val="Heading4"/>
        <w:rPr>
          <w:lang w:val="en-US"/>
          <w:rPrChange w:id="2147" w:author="Santiago Arellano" w:date="2016-03-30T12:47:00Z">
            <w:rPr/>
          </w:rPrChange>
        </w:rPr>
      </w:pPr>
      <w:r w:rsidRPr="00E91E9C">
        <w:rPr>
          <w:lang w:val="en-US"/>
          <w:rPrChange w:id="2148" w:author="Santiago Arellano" w:date="2016-03-30T12:47:00Z">
            <w:rPr/>
          </w:rPrChange>
        </w:rPr>
        <w:t>Scan</w:t>
      </w:r>
      <w:r w:rsidR="000F7E4C" w:rsidRPr="00E91E9C">
        <w:rPr>
          <w:lang w:val="en-US"/>
          <w:rPrChange w:id="2149" w:author="Santiago Arellano" w:date="2016-03-30T12:47:00Z">
            <w:rPr/>
          </w:rPrChange>
        </w:rPr>
        <w:t xml:space="preserve"> I</w:t>
      </w:r>
      <w:r w:rsidRPr="00E91E9C">
        <w:rPr>
          <w:lang w:val="en-US"/>
          <w:rPrChange w:id="2150" w:author="Santiago Arellano" w:date="2016-03-30T12:47:00Z">
            <w:rPr/>
          </w:rPrChange>
        </w:rPr>
        <w:t>nformation</w:t>
      </w:r>
    </w:p>
    <w:p w:rsidR="00A64F46" w:rsidRDefault="00A64F46" w:rsidP="00A64F46">
      <w:pPr>
        <w:jc w:val="both"/>
      </w:pPr>
      <w:r>
        <w:t>The scan-information segment contains general information about the scan. This segment is found in the top part of the evaluation log and starts with the line ‘</w:t>
      </w:r>
      <w:r w:rsidRPr="0072683B">
        <w:t>&lt;scaninformation&gt;</w:t>
      </w:r>
      <w:r>
        <w:t>’ and ends with the line ‘</w:t>
      </w:r>
      <w:r w:rsidRPr="0072683B">
        <w:t>&lt;</w:t>
      </w:r>
      <w:r>
        <w:t>/</w:t>
      </w:r>
      <w:r w:rsidRPr="0072683B">
        <w:t>scaninformation&gt;</w:t>
      </w:r>
      <w:r>
        <w:t>’. As of version 2.1 of the evaluation log files, the following items can be found in this section;</w:t>
      </w:r>
    </w:p>
    <w:p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77"/>
        <w:gridCol w:w="6263"/>
      </w:tblGrid>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t>date</w:t>
            </w:r>
          </w:p>
        </w:tc>
        <w:tc>
          <w:tcPr>
            <w:tcW w:w="6660" w:type="dxa"/>
          </w:tcPr>
          <w:p w:rsidR="00A64F46" w:rsidRDefault="00A64F46" w:rsidP="004B1F3F">
            <w:pPr>
              <w:jc w:val="both"/>
            </w:pPr>
            <w:r>
              <w:t>The date when this scan was collected. In UTC.</w:t>
            </w:r>
          </w:p>
        </w:tc>
      </w:tr>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660" w:type="dxa"/>
          </w:tcPr>
          <w:p w:rsidR="00A64F46" w:rsidRDefault="00A64F46" w:rsidP="004B1F3F">
            <w:pPr>
              <w:jc w:val="both"/>
            </w:pPr>
            <w:r>
              <w:t>The time of day when the collection of this scan began. In UTC</w:t>
            </w:r>
          </w:p>
        </w:tc>
      </w:tr>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t>compass</w:t>
            </w:r>
          </w:p>
        </w:tc>
        <w:tc>
          <w:tcPr>
            <w:tcW w:w="6660" w:type="dxa"/>
          </w:tcPr>
          <w:p w:rsidR="00A64F46" w:rsidRDefault="00A64F46" w:rsidP="004B1F3F">
            <w:pPr>
              <w:jc w:val="both"/>
            </w:pPr>
            <w:r>
              <w:t>The compass direction of the instrument that was used to collect the scan.</w:t>
            </w:r>
          </w:p>
        </w:tc>
      </w:tr>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t>tilt</w:t>
            </w:r>
          </w:p>
        </w:tc>
        <w:tc>
          <w:tcPr>
            <w:tcW w:w="6660" w:type="dxa"/>
          </w:tcPr>
          <w:p w:rsidR="00A64F46" w:rsidRDefault="00A64F46" w:rsidP="004B1F3F">
            <w:pPr>
              <w:jc w:val="both"/>
            </w:pPr>
            <w:r>
              <w:t>The tilt of the instrument at the time of the collection of this scan.</w:t>
            </w:r>
          </w:p>
        </w:tc>
      </w:tr>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t>lat</w:t>
            </w:r>
          </w:p>
        </w:tc>
        <w:tc>
          <w:tcPr>
            <w:tcW w:w="6660" w:type="dxa"/>
          </w:tcPr>
          <w:p w:rsidR="00A64F46" w:rsidRDefault="00A64F46" w:rsidP="004B1F3F">
            <w:pPr>
              <w:jc w:val="both"/>
            </w:pPr>
            <w:r>
              <w:t>The latitude of the instrument. Information taken from the GPS of the instrument. Unit is degrees and decimal degrees.</w:t>
            </w:r>
          </w:p>
        </w:tc>
      </w:tr>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t>long</w:t>
            </w:r>
          </w:p>
        </w:tc>
        <w:tc>
          <w:tcPr>
            <w:tcW w:w="6660" w:type="dxa"/>
          </w:tcPr>
          <w:p w:rsidR="00A64F46" w:rsidRDefault="00A64F46" w:rsidP="004B1F3F">
            <w:pPr>
              <w:jc w:val="both"/>
            </w:pPr>
            <w:r>
              <w:t>The longitude of the instrument. Information taken from the GPS of the instrument. Unit is degrees and decimal degrees.</w:t>
            </w:r>
          </w:p>
        </w:tc>
      </w:tr>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t>alt</w:t>
            </w:r>
          </w:p>
        </w:tc>
        <w:tc>
          <w:tcPr>
            <w:tcW w:w="6660" w:type="dxa"/>
          </w:tcPr>
          <w:p w:rsidR="00A64F46" w:rsidRDefault="00A64F46" w:rsidP="004B1F3F">
            <w:pPr>
              <w:jc w:val="both"/>
            </w:pPr>
            <w:r>
              <w:t>The altitude of the instrument. Information taken from the GPS of the instrument. Unit is meters above sea level.</w:t>
            </w:r>
          </w:p>
        </w:tc>
      </w:tr>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t>volcano</w:t>
            </w:r>
          </w:p>
        </w:tc>
        <w:tc>
          <w:tcPr>
            <w:tcW w:w="6660" w:type="dxa"/>
          </w:tcPr>
          <w:p w:rsidR="00A64F46" w:rsidRDefault="00A64F46" w:rsidP="004B1F3F">
            <w:pPr>
              <w:jc w:val="both"/>
            </w:pPr>
            <w:r>
              <w:t>The name of the volcano that this scan monitored.</w:t>
            </w:r>
          </w:p>
        </w:tc>
      </w:tr>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t>site</w:t>
            </w:r>
          </w:p>
        </w:tc>
        <w:tc>
          <w:tcPr>
            <w:tcW w:w="6660" w:type="dxa"/>
          </w:tcPr>
          <w:p w:rsidR="00A64F46" w:rsidRDefault="00A64F46" w:rsidP="004B1F3F">
            <w:pPr>
              <w:jc w:val="both"/>
            </w:pPr>
            <w:r>
              <w:t xml:space="preserve">The name of the site where the instrument collecting this scan </w:t>
            </w:r>
            <w:r>
              <w:lastRenderedPageBreak/>
              <w:t>was located at the time the scan was downloaded.</w:t>
            </w:r>
            <w:del w:id="2151" w:author="Santiago Arellano" w:date="2016-03-31T15:51:00Z">
              <w:r w:rsidDel="0057781A">
                <w:delText>.</w:delText>
              </w:r>
            </w:del>
          </w:p>
        </w:tc>
      </w:tr>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observatory</w:t>
            </w:r>
          </w:p>
        </w:tc>
        <w:tc>
          <w:tcPr>
            <w:tcW w:w="6660" w:type="dxa"/>
          </w:tcPr>
          <w:p w:rsidR="00A64F46" w:rsidRDefault="00A64F46" w:rsidP="004B1F3F">
            <w:pPr>
              <w:jc w:val="both"/>
            </w:pPr>
            <w:r>
              <w:t>The name of the observatory responsible for the instrument collecting this scan.</w:t>
            </w:r>
          </w:p>
        </w:tc>
      </w:tr>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t>serial</w:t>
            </w:r>
          </w:p>
        </w:tc>
        <w:tc>
          <w:tcPr>
            <w:tcW w:w="6660" w:type="dxa"/>
          </w:tcPr>
          <w:p w:rsidR="00A64F46" w:rsidRDefault="00A64F46" w:rsidP="004B1F3F">
            <w:pPr>
              <w:jc w:val="both"/>
            </w:pPr>
            <w:r>
              <w:t>The serial number of the spectrometer that collected this scan.</w:t>
            </w:r>
          </w:p>
        </w:tc>
      </w:tr>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t>spectrometer</w:t>
            </w:r>
          </w:p>
        </w:tc>
        <w:tc>
          <w:tcPr>
            <w:tcW w:w="6660" w:type="dxa"/>
          </w:tcPr>
          <w:p w:rsidR="00A64F46" w:rsidRDefault="00A64F46" w:rsidP="004B1F3F">
            <w:pPr>
              <w:jc w:val="both"/>
            </w:pPr>
            <w:r>
              <w:t>The model of the spectrometer that collected this scan.</w:t>
            </w:r>
          </w:p>
        </w:tc>
      </w:tr>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t>channel</w:t>
            </w:r>
          </w:p>
        </w:tc>
        <w:tc>
          <w:tcPr>
            <w:tcW w:w="6660" w:type="dxa"/>
          </w:tcPr>
          <w:p w:rsidR="00A64F46" w:rsidRDefault="00A64F46" w:rsidP="004B1F3F">
            <w:pPr>
              <w:jc w:val="both"/>
            </w:pPr>
            <w:r>
              <w:t>The channel of the spectrometer used. This is normally 0, however for SD2000 spectrometers, two spectrometers are present in one box and then 0 corresponds to the ‘Master’ spectrometer and 1 corresponds to the ‘Slave’ spectrometer.</w:t>
            </w:r>
          </w:p>
        </w:tc>
      </w:tr>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t>coneangle</w:t>
            </w:r>
          </w:p>
        </w:tc>
        <w:tc>
          <w:tcPr>
            <w:tcW w:w="6660" w:type="dxa"/>
          </w:tcPr>
          <w:p w:rsidR="00A64F46" w:rsidRDefault="00A64F46" w:rsidP="004B1F3F">
            <w:pPr>
              <w:jc w:val="both"/>
            </w:pPr>
            <w:r>
              <w:t>The cone angle of the instrument that collected this scan. 90 means a flat scanner and 60 is a cone scanner.</w:t>
            </w:r>
          </w:p>
        </w:tc>
      </w:tr>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t>interlacesteps</w:t>
            </w:r>
          </w:p>
        </w:tc>
        <w:tc>
          <w:tcPr>
            <w:tcW w:w="6660" w:type="dxa"/>
          </w:tcPr>
          <w:p w:rsidR="00A64F46" w:rsidRDefault="00A64F46" w:rsidP="004B1F3F">
            <w:pPr>
              <w:jc w:val="both"/>
            </w:pPr>
            <w:r>
              <w:t>Which pixels of the detector of the spectrometer that was used to collect this scan. A value of 1 corresponds to every pixel of the detector. A value of 2 corresponds to every other pixel of the detector, etc.</w:t>
            </w:r>
          </w:p>
        </w:tc>
      </w:tr>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t>startchannel</w:t>
            </w:r>
          </w:p>
        </w:tc>
        <w:tc>
          <w:tcPr>
            <w:tcW w:w="6660" w:type="dxa"/>
          </w:tcPr>
          <w:p w:rsidR="00A64F46" w:rsidRDefault="00A64F46" w:rsidP="004B1F3F">
            <w:pPr>
              <w:jc w:val="both"/>
            </w:pPr>
            <w:r>
              <w:t>The first pixel of the detector of the spectrometer that was used to collect the spectra in this scan. A value of 0 corresponds to starting at the first pixel on the detector.</w:t>
            </w:r>
          </w:p>
        </w:tc>
      </w:tr>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t>spectrumlength</w:t>
            </w:r>
          </w:p>
        </w:tc>
        <w:tc>
          <w:tcPr>
            <w:tcW w:w="6660" w:type="dxa"/>
          </w:tcPr>
          <w:p w:rsidR="00A64F46" w:rsidRDefault="00A64F46" w:rsidP="004B1F3F">
            <w:pPr>
              <w:jc w:val="both"/>
            </w:pPr>
            <w:r>
              <w:t>The length of the spectra collected in this scan.</w:t>
            </w:r>
          </w:p>
        </w:tc>
      </w:tr>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rsidR="00A64F46" w:rsidRDefault="00A64F46" w:rsidP="004B1F3F">
            <w:pPr>
              <w:jc w:val="both"/>
            </w:pPr>
            <w:r>
              <w:t>The calculated flux of this scan, in kg/s. See the section ‘fluxinfo’ below for more information.</w:t>
            </w:r>
          </w:p>
        </w:tc>
      </w:tr>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t>battery</w:t>
            </w:r>
          </w:p>
        </w:tc>
        <w:tc>
          <w:tcPr>
            <w:tcW w:w="6660" w:type="dxa"/>
          </w:tcPr>
          <w:p w:rsidR="00A64F46" w:rsidRDefault="00A64F46" w:rsidP="004B1F3F">
            <w:pPr>
              <w:jc w:val="both"/>
            </w:pPr>
            <w:r>
              <w:t>The input voltage of the ManneBox at the start of this scan.</w:t>
            </w:r>
          </w:p>
        </w:tc>
      </w:tr>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t>temperature</w:t>
            </w:r>
          </w:p>
        </w:tc>
        <w:tc>
          <w:tcPr>
            <w:tcW w:w="6660" w:type="dxa"/>
          </w:tcPr>
          <w:p w:rsidR="00A64F46" w:rsidRDefault="00A64F46" w:rsidP="004B1F3F">
            <w:pPr>
              <w:jc w:val="both"/>
            </w:pPr>
            <w:r>
              <w:t>The temperature of the instrument at the start of this scan.</w:t>
            </w:r>
          </w:p>
        </w:tc>
      </w:tr>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t>mode</w:t>
            </w:r>
          </w:p>
        </w:tc>
        <w:tc>
          <w:tcPr>
            <w:tcW w:w="6660" w:type="dxa"/>
          </w:tcPr>
          <w:p w:rsidR="00A64F46" w:rsidRDefault="00A64F46" w:rsidP="004B1F3F">
            <w:pPr>
              <w:jc w:val="both"/>
            </w:pPr>
            <w:r>
              <w:t>The measurement mode of this scan. Can be either;</w:t>
            </w:r>
          </w:p>
          <w:p w:rsidR="00A64F46" w:rsidRDefault="00A64F46" w:rsidP="004B1F3F">
            <w:pPr>
              <w:jc w:val="both"/>
            </w:pPr>
            <w:r>
              <w:t>‘plume’ – normal flux measurement</w:t>
            </w:r>
          </w:p>
          <w:p w:rsidR="00A64F46" w:rsidRDefault="00A64F46" w:rsidP="004B1F3F">
            <w:pPr>
              <w:jc w:val="both"/>
            </w:pPr>
            <w:r>
              <w:t>‘wind’ – dual-beam wind speed measurement</w:t>
            </w:r>
          </w:p>
          <w:p w:rsidR="00A64F46" w:rsidRDefault="00A64F46" w:rsidP="004B1F3F">
            <w:pPr>
              <w:jc w:val="both"/>
            </w:pPr>
            <w:r>
              <w:t>‘composition’ – composition measurement</w:t>
            </w:r>
          </w:p>
          <w:p w:rsidR="00A64F46" w:rsidRDefault="00A64F46" w:rsidP="004B1F3F">
            <w:pPr>
              <w:jc w:val="both"/>
            </w:pPr>
            <w:r>
              <w:t>‘direct_sun’ – direct sun measurement</w:t>
            </w:r>
          </w:p>
          <w:p w:rsidR="00A64F46" w:rsidRDefault="00A64F46" w:rsidP="004B1F3F">
            <w:pPr>
              <w:jc w:val="both"/>
            </w:pPr>
            <w:r>
              <w:t>‘stratosphere’ – measurement in stratospheric mode.</w:t>
            </w:r>
          </w:p>
        </w:tc>
      </w:tr>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t>instrumenttype</w:t>
            </w:r>
          </w:p>
        </w:tc>
        <w:tc>
          <w:tcPr>
            <w:tcW w:w="6660" w:type="dxa"/>
          </w:tcPr>
          <w:p w:rsidR="00A64F46" w:rsidRDefault="00A64F46" w:rsidP="004B1F3F">
            <w:pPr>
              <w:jc w:val="both"/>
            </w:pPr>
            <w:r>
              <w:t>The type of this instrument, can be either ‘gothenburg’ or ‘</w:t>
            </w:r>
            <w:smartTag w:uri="urn:schemas-microsoft-com:office:smarttags" w:element="City">
              <w:smartTag w:uri="urn:schemas-microsoft-com:office:smarttags" w:element="place">
                <w:r>
                  <w:t>heidelberg</w:t>
                </w:r>
              </w:smartTag>
            </w:smartTag>
            <w:r>
              <w:t>’</w:t>
            </w:r>
          </w:p>
        </w:tc>
      </w:tr>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t>version</w:t>
            </w:r>
          </w:p>
        </w:tc>
        <w:tc>
          <w:tcPr>
            <w:tcW w:w="6660" w:type="dxa"/>
          </w:tcPr>
          <w:p w:rsidR="00A64F46" w:rsidRDefault="00A64F46" w:rsidP="004B1F3F">
            <w:pPr>
              <w:jc w:val="both"/>
            </w:pPr>
            <w:r>
              <w:t>The version of this evaluation log file. Currently equal to 2.1.</w:t>
            </w:r>
          </w:p>
        </w:tc>
      </w:tr>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t>softwareversion</w:t>
            </w:r>
          </w:p>
        </w:tc>
        <w:tc>
          <w:tcPr>
            <w:tcW w:w="6660" w:type="dxa"/>
          </w:tcPr>
          <w:p w:rsidR="00A64F46" w:rsidRDefault="00A64F46" w:rsidP="004B1F3F">
            <w:pPr>
              <w:jc w:val="both"/>
            </w:pPr>
            <w:r>
              <w:t>The version of the NovacProgram that was used to create this evaluation log file.</w:t>
            </w:r>
          </w:p>
        </w:tc>
      </w:tr>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t>compiledate</w:t>
            </w:r>
          </w:p>
        </w:tc>
        <w:tc>
          <w:tcPr>
            <w:tcW w:w="6660" w:type="dxa"/>
          </w:tcPr>
          <w:p w:rsidR="00A64F46" w:rsidRDefault="00A64F46" w:rsidP="004B1F3F">
            <w:pPr>
              <w:jc w:val="both"/>
            </w:pPr>
            <w:r>
              <w:t>The date the NovacProgram creating this evaluation log file was compiled.</w:t>
            </w:r>
          </w:p>
        </w:tc>
      </w:tr>
    </w:tbl>
    <w:p w:rsidR="00A64F46" w:rsidRDefault="00A64F46" w:rsidP="00A64F46">
      <w:pPr>
        <w:jc w:val="both"/>
      </w:pPr>
    </w:p>
    <w:p w:rsidR="00A64F46" w:rsidRPr="00E91E9C" w:rsidRDefault="00A64F46" w:rsidP="000F7E4C">
      <w:pPr>
        <w:pStyle w:val="Heading4"/>
        <w:rPr>
          <w:lang w:val="en-US"/>
          <w:rPrChange w:id="2152" w:author="Santiago Arellano" w:date="2016-03-30T12:47:00Z">
            <w:rPr/>
          </w:rPrChange>
        </w:rPr>
      </w:pPr>
      <w:r w:rsidRPr="00E91E9C">
        <w:rPr>
          <w:lang w:val="en-US"/>
          <w:rPrChange w:id="2153" w:author="Santiago Arellano" w:date="2016-03-30T12:47:00Z">
            <w:rPr/>
          </w:rPrChange>
        </w:rPr>
        <w:t>Fluxinfo</w:t>
      </w:r>
    </w:p>
    <w:p w:rsidR="00A64F46" w:rsidRDefault="00A64F46" w:rsidP="00A64F46">
      <w:pPr>
        <w:jc w:val="both"/>
      </w:pPr>
      <w:r>
        <w:t>This section contains information on the calculated flux from this scan and some of the information that was used to calculate this scan. As of version 2.1 of the evaluation log files, the following items can be found in this section;</w:t>
      </w:r>
    </w:p>
    <w:p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53"/>
        <w:gridCol w:w="5687"/>
      </w:tblGrid>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rsidR="00A64F46" w:rsidRDefault="00A64F46" w:rsidP="004B1F3F">
            <w:pPr>
              <w:jc w:val="both"/>
            </w:pPr>
            <w:r>
              <w:t>The calculated flux from this scan. In kg/s.</w:t>
            </w:r>
          </w:p>
        </w:tc>
      </w:tr>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t>windspeed</w:t>
            </w:r>
          </w:p>
        </w:tc>
        <w:tc>
          <w:tcPr>
            <w:tcW w:w="6660" w:type="dxa"/>
          </w:tcPr>
          <w:p w:rsidR="00A64F46" w:rsidRDefault="00A64F46" w:rsidP="004B1F3F">
            <w:pPr>
              <w:jc w:val="both"/>
            </w:pPr>
            <w:r>
              <w:t>The wind speed that was used to calculate the flux from this scan. In m/s.</w:t>
            </w:r>
          </w:p>
        </w:tc>
      </w:tr>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t>winddirection</w:t>
            </w:r>
          </w:p>
        </w:tc>
        <w:tc>
          <w:tcPr>
            <w:tcW w:w="6660" w:type="dxa"/>
          </w:tcPr>
          <w:p w:rsidR="00A64F46" w:rsidRDefault="00A64F46" w:rsidP="004B1F3F">
            <w:pPr>
              <w:jc w:val="both"/>
            </w:pPr>
            <w:r>
              <w:t>The wind direction that was used to calculate the flux from this scan. In degrees from north with increasing numbers clockwise.</w:t>
            </w:r>
          </w:p>
        </w:tc>
      </w:tr>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t>plumeheight</w:t>
            </w:r>
          </w:p>
        </w:tc>
        <w:tc>
          <w:tcPr>
            <w:tcW w:w="6660" w:type="dxa"/>
          </w:tcPr>
          <w:p w:rsidR="00A64F46" w:rsidRDefault="00A64F46" w:rsidP="004B1F3F">
            <w:pPr>
              <w:jc w:val="both"/>
            </w:pPr>
            <w:r>
              <w:t>The altitude of the plume above the instrument (in meters) that was used to calculate this flux.</w:t>
            </w:r>
          </w:p>
        </w:tc>
      </w:tr>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windspeedsource</w:t>
            </w:r>
          </w:p>
        </w:tc>
        <w:tc>
          <w:tcPr>
            <w:tcW w:w="6660" w:type="dxa"/>
          </w:tcPr>
          <w:p w:rsidR="00A64F46" w:rsidRDefault="00A64F46" w:rsidP="004B1F3F">
            <w:pPr>
              <w:jc w:val="both"/>
            </w:pPr>
            <w:r>
              <w:t>The source of the wind speed used to calculate this flux.</w:t>
            </w:r>
          </w:p>
        </w:tc>
      </w:tr>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t>winddirectionsource</w:t>
            </w:r>
          </w:p>
        </w:tc>
        <w:tc>
          <w:tcPr>
            <w:tcW w:w="6660" w:type="dxa"/>
          </w:tcPr>
          <w:p w:rsidR="00A64F46" w:rsidRDefault="00A64F46" w:rsidP="004B1F3F">
            <w:pPr>
              <w:jc w:val="both"/>
            </w:pPr>
            <w:r>
              <w:t>The source of the wind direction used to calculate this flux.</w:t>
            </w:r>
          </w:p>
        </w:tc>
      </w:tr>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t>plumeheightsource</w:t>
            </w:r>
          </w:p>
        </w:tc>
        <w:tc>
          <w:tcPr>
            <w:tcW w:w="6660" w:type="dxa"/>
          </w:tcPr>
          <w:p w:rsidR="00A64F46" w:rsidRDefault="00A64F46" w:rsidP="004B1F3F">
            <w:pPr>
              <w:jc w:val="both"/>
            </w:pPr>
            <w:r>
              <w:t>The source of the plume height used to calculate this flux.</w:t>
            </w:r>
          </w:p>
        </w:tc>
      </w:tr>
      <w:tr w:rsidR="00A64F46" w:rsidTr="004B1F3F">
        <w:tc>
          <w:tcPr>
            <w:tcW w:w="1980" w:type="dxa"/>
          </w:tcPr>
          <w:p w:rsidR="00A64F46" w:rsidRPr="00AD54A9" w:rsidRDefault="00A64F46" w:rsidP="004B1F3F">
            <w:pPr>
              <w:jc w:val="both"/>
              <w:rPr>
                <w:rFonts w:ascii="Courier New" w:hAnsi="Courier New" w:cs="Courier New"/>
                <w:i/>
              </w:rPr>
            </w:pPr>
            <w:r w:rsidRPr="00AD54A9">
              <w:rPr>
                <w:rFonts w:ascii="Courier New" w:hAnsi="Courier New" w:cs="Courier New"/>
                <w:i/>
              </w:rPr>
              <w:t>compasssource</w:t>
            </w:r>
          </w:p>
        </w:tc>
        <w:tc>
          <w:tcPr>
            <w:tcW w:w="6660" w:type="dxa"/>
          </w:tcPr>
          <w:p w:rsidR="00A64F46" w:rsidRDefault="00A64F46" w:rsidP="004B1F3F">
            <w:pPr>
              <w:jc w:val="both"/>
            </w:pPr>
            <w:r>
              <w:t>The source of the compass direction of the instrument. Can be either ‘user’ or ‘compassreading’</w:t>
            </w:r>
          </w:p>
        </w:tc>
      </w:tr>
    </w:tbl>
    <w:p w:rsidR="00A64F46" w:rsidRDefault="00A64F46" w:rsidP="00A64F46">
      <w:pPr>
        <w:jc w:val="both"/>
      </w:pPr>
    </w:p>
    <w:p w:rsidR="00A64F46" w:rsidRPr="00E91E9C" w:rsidRDefault="00A64F46" w:rsidP="00A64F46">
      <w:pPr>
        <w:pStyle w:val="Heading4"/>
        <w:rPr>
          <w:lang w:val="en-US"/>
          <w:rPrChange w:id="2154" w:author="Santiago Arellano" w:date="2016-03-30T12:47:00Z">
            <w:rPr/>
          </w:rPrChange>
        </w:rPr>
      </w:pPr>
      <w:r w:rsidRPr="00E91E9C">
        <w:rPr>
          <w:lang w:val="en-US"/>
          <w:rPrChange w:id="2155" w:author="Santiago Arellano" w:date="2016-03-30T12:47:00Z">
            <w:rPr/>
          </w:rPrChange>
        </w:rPr>
        <w:t>Spectraldata</w:t>
      </w:r>
    </w:p>
    <w:p w:rsidR="00A64F46" w:rsidRDefault="00A64F46" w:rsidP="00A64F46">
      <w:pPr>
        <w:jc w:val="both"/>
      </w:pPr>
      <w:r>
        <w:t>This section contains information of each of the spectra collected in the scan, including the sky and dark spectra. This section contains one line for each spectrum collected in the scan. The header of the table found in this section can be found before the line ‘</w:t>
      </w:r>
      <w:r w:rsidRPr="003C026C">
        <w:t>&lt;spectraldata&gt;</w:t>
      </w:r>
      <w:r>
        <w:t>’. As of version 2.1 of the evaluation log files, the following columns can be found in this section;</w:t>
      </w:r>
    </w:p>
    <w:p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21"/>
        <w:gridCol w:w="6119"/>
      </w:tblGrid>
      <w:tr w:rsidR="00A64F46" w:rsidTr="004B1F3F">
        <w:tc>
          <w:tcPr>
            <w:tcW w:w="2160" w:type="dxa"/>
          </w:tcPr>
          <w:p w:rsidR="00A64F46" w:rsidRPr="00AD54A9" w:rsidRDefault="00A64F46" w:rsidP="004B1F3F">
            <w:pPr>
              <w:jc w:val="both"/>
              <w:rPr>
                <w:rFonts w:ascii="Courier New" w:hAnsi="Courier New" w:cs="Courier New"/>
                <w:i/>
              </w:rPr>
            </w:pPr>
            <w:r w:rsidRPr="00AD54A9">
              <w:rPr>
                <w:rFonts w:ascii="Courier New" w:hAnsi="Courier New" w:cs="Courier New"/>
                <w:i/>
              </w:rPr>
              <w:t>scanangle</w:t>
            </w:r>
          </w:p>
        </w:tc>
        <w:tc>
          <w:tcPr>
            <w:tcW w:w="6480" w:type="dxa"/>
          </w:tcPr>
          <w:p w:rsidR="00A64F46" w:rsidRDefault="00A64F46" w:rsidP="004B1F3F">
            <w:pPr>
              <w:jc w:val="both"/>
            </w:pPr>
            <w:r>
              <w:t>Only for instruments of version 1: The scan angle for the current spectrum. Unit is degrees.</w:t>
            </w:r>
          </w:p>
        </w:tc>
      </w:tr>
      <w:tr w:rsidR="00A64F46" w:rsidTr="004B1F3F">
        <w:tc>
          <w:tcPr>
            <w:tcW w:w="2160" w:type="dxa"/>
          </w:tcPr>
          <w:p w:rsidR="00A64F46" w:rsidRPr="00AD54A9" w:rsidRDefault="00A64F46" w:rsidP="004B1F3F">
            <w:pPr>
              <w:jc w:val="both"/>
              <w:rPr>
                <w:rFonts w:ascii="Courier New" w:hAnsi="Courier New" w:cs="Courier New"/>
                <w:i/>
              </w:rPr>
            </w:pPr>
            <w:r w:rsidRPr="00AD54A9">
              <w:rPr>
                <w:rFonts w:ascii="Courier New" w:hAnsi="Courier New" w:cs="Courier New"/>
                <w:i/>
              </w:rPr>
              <w:t>observationangle</w:t>
            </w:r>
          </w:p>
        </w:tc>
        <w:tc>
          <w:tcPr>
            <w:tcW w:w="6480" w:type="dxa"/>
          </w:tcPr>
          <w:p w:rsidR="00A64F46" w:rsidRDefault="00A64F46" w:rsidP="004B1F3F">
            <w:pPr>
              <w:jc w:val="both"/>
            </w:pPr>
            <w:r>
              <w:t>Only for instruments of version 2: The observation angle for the current spectrum. Unit is degrees.</w:t>
            </w:r>
          </w:p>
        </w:tc>
      </w:tr>
      <w:tr w:rsidR="00A64F46" w:rsidTr="004B1F3F">
        <w:tc>
          <w:tcPr>
            <w:tcW w:w="2160" w:type="dxa"/>
          </w:tcPr>
          <w:p w:rsidR="00A64F46" w:rsidRPr="00AD54A9" w:rsidRDefault="00A64F46" w:rsidP="004B1F3F">
            <w:pPr>
              <w:jc w:val="both"/>
              <w:rPr>
                <w:rFonts w:ascii="Courier New" w:hAnsi="Courier New" w:cs="Courier New"/>
                <w:i/>
              </w:rPr>
            </w:pPr>
            <w:r w:rsidRPr="00AD54A9">
              <w:rPr>
                <w:rFonts w:ascii="Courier New" w:hAnsi="Courier New" w:cs="Courier New"/>
                <w:i/>
              </w:rPr>
              <w:t>azimuth</w:t>
            </w:r>
          </w:p>
        </w:tc>
        <w:tc>
          <w:tcPr>
            <w:tcW w:w="6480" w:type="dxa"/>
          </w:tcPr>
          <w:p w:rsidR="00A64F46" w:rsidRDefault="00A64F46" w:rsidP="004B1F3F">
            <w:pPr>
              <w:jc w:val="both"/>
            </w:pPr>
            <w:r>
              <w:t>Only for instruments of version 2: The azimuth angle for the current spectrum. Unit is degrees.</w:t>
            </w:r>
          </w:p>
        </w:tc>
      </w:tr>
      <w:tr w:rsidR="00A64F46" w:rsidTr="004B1F3F">
        <w:tc>
          <w:tcPr>
            <w:tcW w:w="2160" w:type="dxa"/>
          </w:tcPr>
          <w:p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480" w:type="dxa"/>
          </w:tcPr>
          <w:p w:rsidR="00A64F46" w:rsidRDefault="00A64F46" w:rsidP="004B1F3F">
            <w:pPr>
              <w:jc w:val="both"/>
            </w:pPr>
            <w:r>
              <w:t>The UTC time when the spectrum collection began.</w:t>
            </w:r>
          </w:p>
        </w:tc>
      </w:tr>
      <w:tr w:rsidR="00A64F46" w:rsidTr="004B1F3F">
        <w:tc>
          <w:tcPr>
            <w:tcW w:w="2160" w:type="dxa"/>
          </w:tcPr>
          <w:p w:rsidR="00A64F46" w:rsidRPr="00AD54A9" w:rsidRDefault="00A64F46" w:rsidP="004B1F3F">
            <w:pPr>
              <w:jc w:val="both"/>
              <w:rPr>
                <w:rFonts w:ascii="Courier New" w:hAnsi="Courier New" w:cs="Courier New"/>
                <w:i/>
              </w:rPr>
            </w:pPr>
            <w:r w:rsidRPr="00AD54A9">
              <w:rPr>
                <w:rFonts w:ascii="Courier New" w:hAnsi="Courier New" w:cs="Courier New"/>
                <w:i/>
              </w:rPr>
              <w:t>stoptime</w:t>
            </w:r>
          </w:p>
        </w:tc>
        <w:tc>
          <w:tcPr>
            <w:tcW w:w="6480" w:type="dxa"/>
          </w:tcPr>
          <w:p w:rsidR="00A64F46" w:rsidRDefault="00A64F46" w:rsidP="004B1F3F">
            <w:pPr>
              <w:jc w:val="both"/>
            </w:pPr>
            <w:r>
              <w:t>The UTC time when the spectrum collection was finished.</w:t>
            </w:r>
          </w:p>
        </w:tc>
      </w:tr>
      <w:tr w:rsidR="00A64F46" w:rsidTr="004B1F3F">
        <w:tc>
          <w:tcPr>
            <w:tcW w:w="2160" w:type="dxa"/>
          </w:tcPr>
          <w:p w:rsidR="00A64F46" w:rsidRPr="00AD54A9" w:rsidRDefault="00A64F46" w:rsidP="004B1F3F">
            <w:pPr>
              <w:jc w:val="both"/>
              <w:rPr>
                <w:rFonts w:ascii="Courier New" w:hAnsi="Courier New" w:cs="Courier New"/>
                <w:i/>
              </w:rPr>
            </w:pPr>
            <w:r w:rsidRPr="00AD54A9">
              <w:rPr>
                <w:rFonts w:ascii="Courier New" w:hAnsi="Courier New" w:cs="Courier New"/>
                <w:i/>
              </w:rPr>
              <w:t>name</w:t>
            </w:r>
          </w:p>
        </w:tc>
        <w:tc>
          <w:tcPr>
            <w:tcW w:w="6480" w:type="dxa"/>
          </w:tcPr>
          <w:p w:rsidR="00A64F46" w:rsidRDefault="00A64F46" w:rsidP="004B1F3F">
            <w:pPr>
              <w:jc w:val="both"/>
            </w:pPr>
            <w:r>
              <w:t>The name of the spectrum, from ‘cfg.txt’ in the instrument.</w:t>
            </w:r>
          </w:p>
        </w:tc>
      </w:tr>
      <w:tr w:rsidR="00A64F46" w:rsidTr="004B1F3F">
        <w:tc>
          <w:tcPr>
            <w:tcW w:w="2160" w:type="dxa"/>
          </w:tcPr>
          <w:p w:rsidR="00A64F46" w:rsidRPr="00AD54A9" w:rsidRDefault="00A64F46" w:rsidP="004B1F3F">
            <w:pPr>
              <w:jc w:val="both"/>
              <w:rPr>
                <w:rFonts w:ascii="Courier New" w:hAnsi="Courier New" w:cs="Courier New"/>
                <w:i/>
              </w:rPr>
            </w:pPr>
            <w:r w:rsidRPr="00AD54A9">
              <w:rPr>
                <w:rFonts w:ascii="Courier New" w:hAnsi="Courier New" w:cs="Courier New"/>
                <w:i/>
              </w:rPr>
              <w:t>specsaturation</w:t>
            </w:r>
          </w:p>
        </w:tc>
        <w:tc>
          <w:tcPr>
            <w:tcW w:w="6480" w:type="dxa"/>
          </w:tcPr>
          <w:p w:rsidR="00A64F46" w:rsidRDefault="00A64F46" w:rsidP="004B1F3F">
            <w:pPr>
              <w:jc w:val="both"/>
            </w:pPr>
            <w:r>
              <w:t>The saturation of the pixel with maximum intensity in the current spectrum. This is a value between 0.0 and 1.0 saying how large portion of the available dynamic range of the spectrometer is used, 1.0 meaning the spectrum is saturated and 0.0 meaning that the spectrum is completely dark.</w:t>
            </w:r>
          </w:p>
        </w:tc>
      </w:tr>
      <w:tr w:rsidR="00A64F46" w:rsidTr="004B1F3F">
        <w:tc>
          <w:tcPr>
            <w:tcW w:w="2160" w:type="dxa"/>
          </w:tcPr>
          <w:p w:rsidR="00A64F46" w:rsidRPr="00AD54A9" w:rsidRDefault="00A64F46" w:rsidP="004B1F3F">
            <w:pPr>
              <w:jc w:val="both"/>
              <w:rPr>
                <w:rFonts w:ascii="Courier New" w:hAnsi="Courier New" w:cs="Courier New"/>
                <w:i/>
              </w:rPr>
            </w:pPr>
            <w:r w:rsidRPr="00AD54A9">
              <w:rPr>
                <w:rFonts w:ascii="Courier New" w:hAnsi="Courier New" w:cs="Courier New"/>
                <w:i/>
              </w:rPr>
              <w:t>fitsaturation</w:t>
            </w:r>
          </w:p>
        </w:tc>
        <w:tc>
          <w:tcPr>
            <w:tcW w:w="6480" w:type="dxa"/>
          </w:tcPr>
          <w:p w:rsidR="00A64F46" w:rsidRDefault="00A64F46" w:rsidP="004B1F3F">
            <w:pPr>
              <w:jc w:val="both"/>
            </w:pPr>
            <w:r>
              <w:t>The saturation of the pixel with maximum intensity within the range of pixels used in the spectral fit.</w:t>
            </w:r>
          </w:p>
        </w:tc>
      </w:tr>
      <w:tr w:rsidR="00A64F46" w:rsidTr="004B1F3F">
        <w:tc>
          <w:tcPr>
            <w:tcW w:w="2160" w:type="dxa"/>
          </w:tcPr>
          <w:p w:rsidR="00A64F46" w:rsidRPr="00AD54A9" w:rsidRDefault="00A64F46" w:rsidP="004B1F3F">
            <w:pPr>
              <w:jc w:val="both"/>
              <w:rPr>
                <w:rFonts w:ascii="Courier New" w:hAnsi="Courier New" w:cs="Courier New"/>
                <w:i/>
              </w:rPr>
            </w:pPr>
            <w:r w:rsidRPr="00AD54A9">
              <w:rPr>
                <w:rFonts w:ascii="Courier New" w:hAnsi="Courier New" w:cs="Courier New"/>
                <w:i/>
              </w:rPr>
              <w:t>counts_ms</w:t>
            </w:r>
          </w:p>
        </w:tc>
        <w:tc>
          <w:tcPr>
            <w:tcW w:w="6480" w:type="dxa"/>
          </w:tcPr>
          <w:p w:rsidR="00A64F46" w:rsidRDefault="00A64F46" w:rsidP="004B1F3F">
            <w:pPr>
              <w:jc w:val="both"/>
            </w:pPr>
            <w:r>
              <w:t>The number of counts for the pixel with highest intensity divided by the number of milliseconds of exposure-time. Gives information on the sensitivity of the spectrometer.</w:t>
            </w:r>
          </w:p>
        </w:tc>
      </w:tr>
      <w:tr w:rsidR="00A64F46" w:rsidTr="004B1F3F">
        <w:tc>
          <w:tcPr>
            <w:tcW w:w="2160" w:type="dxa"/>
          </w:tcPr>
          <w:p w:rsidR="00A64F46" w:rsidRPr="00AD54A9" w:rsidRDefault="00A64F46" w:rsidP="004B1F3F">
            <w:pPr>
              <w:jc w:val="both"/>
              <w:rPr>
                <w:rFonts w:ascii="Courier New" w:hAnsi="Courier New" w:cs="Courier New"/>
                <w:i/>
              </w:rPr>
            </w:pPr>
            <w:r w:rsidRPr="00AD54A9">
              <w:rPr>
                <w:rFonts w:ascii="Courier New" w:hAnsi="Courier New" w:cs="Courier New"/>
                <w:i/>
              </w:rPr>
              <w:t>delta</w:t>
            </w:r>
          </w:p>
        </w:tc>
        <w:tc>
          <w:tcPr>
            <w:tcW w:w="6480" w:type="dxa"/>
          </w:tcPr>
          <w:p w:rsidR="00A64F46" w:rsidRDefault="00A64F46" w:rsidP="004B1F3F">
            <w:pPr>
              <w:jc w:val="both"/>
            </w:pPr>
            <w:r>
              <w:t>The delta (peak-to-peak difference) of the residual of the fit.</w:t>
            </w:r>
          </w:p>
        </w:tc>
      </w:tr>
      <w:tr w:rsidR="00A64F46" w:rsidTr="004B1F3F">
        <w:tc>
          <w:tcPr>
            <w:tcW w:w="2160" w:type="dxa"/>
          </w:tcPr>
          <w:p w:rsidR="00A64F46" w:rsidRPr="00AD54A9" w:rsidRDefault="00A64F46" w:rsidP="004B1F3F">
            <w:pPr>
              <w:jc w:val="both"/>
              <w:rPr>
                <w:rFonts w:ascii="Courier New" w:hAnsi="Courier New" w:cs="Courier New"/>
                <w:i/>
              </w:rPr>
            </w:pPr>
            <w:r w:rsidRPr="00AD54A9">
              <w:rPr>
                <w:rFonts w:ascii="Courier New" w:hAnsi="Courier New" w:cs="Courier New"/>
                <w:i/>
              </w:rPr>
              <w:t>chisquare</w:t>
            </w:r>
          </w:p>
        </w:tc>
        <w:tc>
          <w:tcPr>
            <w:tcW w:w="6480" w:type="dxa"/>
          </w:tcPr>
          <w:p w:rsidR="00A64F46" w:rsidRDefault="00A64F46" w:rsidP="004B1F3F">
            <w:pPr>
              <w:jc w:val="both"/>
            </w:pPr>
            <w:r>
              <w:t>The chi2 of the fit.</w:t>
            </w:r>
          </w:p>
        </w:tc>
      </w:tr>
      <w:tr w:rsidR="00A64F46" w:rsidTr="004B1F3F">
        <w:tc>
          <w:tcPr>
            <w:tcW w:w="2160" w:type="dxa"/>
          </w:tcPr>
          <w:p w:rsidR="00A64F46" w:rsidRPr="00AD54A9" w:rsidRDefault="00A64F46" w:rsidP="004B1F3F">
            <w:pPr>
              <w:jc w:val="both"/>
              <w:rPr>
                <w:rFonts w:ascii="Courier New" w:hAnsi="Courier New" w:cs="Courier New"/>
                <w:i/>
              </w:rPr>
            </w:pPr>
            <w:r w:rsidRPr="00AD54A9">
              <w:rPr>
                <w:rFonts w:ascii="Courier New" w:hAnsi="Courier New" w:cs="Courier New"/>
                <w:i/>
              </w:rPr>
              <w:t>exposuretime</w:t>
            </w:r>
          </w:p>
        </w:tc>
        <w:tc>
          <w:tcPr>
            <w:tcW w:w="6480" w:type="dxa"/>
          </w:tcPr>
          <w:p w:rsidR="00A64F46" w:rsidRDefault="00A64F46" w:rsidP="004B1F3F">
            <w:pPr>
              <w:jc w:val="both"/>
            </w:pPr>
            <w:r>
              <w:t>The exposure-time of the current spectrum, in milliseconds.</w:t>
            </w:r>
          </w:p>
        </w:tc>
      </w:tr>
      <w:tr w:rsidR="00A64F46" w:rsidTr="004B1F3F">
        <w:tc>
          <w:tcPr>
            <w:tcW w:w="2160" w:type="dxa"/>
          </w:tcPr>
          <w:p w:rsidR="00A64F46" w:rsidRPr="00AD54A9" w:rsidRDefault="00A64F46" w:rsidP="004B1F3F">
            <w:pPr>
              <w:jc w:val="both"/>
              <w:rPr>
                <w:rFonts w:ascii="Courier New" w:hAnsi="Courier New" w:cs="Courier New"/>
                <w:i/>
              </w:rPr>
            </w:pPr>
            <w:r w:rsidRPr="00AD54A9">
              <w:rPr>
                <w:rFonts w:ascii="Courier New" w:hAnsi="Courier New" w:cs="Courier New"/>
                <w:i/>
              </w:rPr>
              <w:t>numspec</w:t>
            </w:r>
          </w:p>
        </w:tc>
        <w:tc>
          <w:tcPr>
            <w:tcW w:w="6480" w:type="dxa"/>
          </w:tcPr>
          <w:p w:rsidR="00A64F46" w:rsidRDefault="00A64F46" w:rsidP="004B1F3F">
            <w:pPr>
              <w:jc w:val="both"/>
            </w:pPr>
            <w:r>
              <w:t>The number of detector read-outs that were co-added to generate this spectrum.</w:t>
            </w:r>
          </w:p>
        </w:tc>
      </w:tr>
      <w:tr w:rsidR="00A64F46" w:rsidTr="004B1F3F">
        <w:tc>
          <w:tcPr>
            <w:tcW w:w="2160" w:type="dxa"/>
          </w:tcPr>
          <w:p w:rsidR="00A64F46" w:rsidRPr="00AD54A9" w:rsidRDefault="00A64F46" w:rsidP="004B1F3F">
            <w:pPr>
              <w:jc w:val="both"/>
              <w:rPr>
                <w:rFonts w:ascii="Courier New" w:hAnsi="Courier New" w:cs="Courier New"/>
                <w:i/>
              </w:rPr>
            </w:pPr>
            <w:r w:rsidRPr="00AD54A9">
              <w:rPr>
                <w:rFonts w:ascii="Courier New" w:hAnsi="Courier New" w:cs="Courier New"/>
                <w:i/>
              </w:rPr>
              <w:t>column(…)</w:t>
            </w:r>
          </w:p>
        </w:tc>
        <w:tc>
          <w:tcPr>
            <w:tcW w:w="6480" w:type="dxa"/>
          </w:tcPr>
          <w:p w:rsidR="00A64F46" w:rsidRDefault="00A64F46" w:rsidP="004B1F3F">
            <w:pPr>
              <w:jc w:val="both"/>
            </w:pPr>
            <w:r>
              <w:t>The evaluated column of the specie</w:t>
            </w:r>
            <w:ins w:id="2156" w:author="Santiago Arellano" w:date="2016-03-31T15:53:00Z">
              <w:r w:rsidR="0057781A">
                <w:t>s</w:t>
              </w:r>
            </w:ins>
            <w:r>
              <w:t>/cross section specified in the parenthesis. There is one column like this for each trace gas evaluated for in the fit.</w:t>
            </w:r>
          </w:p>
        </w:tc>
      </w:tr>
      <w:tr w:rsidR="00A64F46" w:rsidTr="004B1F3F">
        <w:tc>
          <w:tcPr>
            <w:tcW w:w="2160" w:type="dxa"/>
          </w:tcPr>
          <w:p w:rsidR="00A64F46" w:rsidRPr="00AD54A9" w:rsidRDefault="00A64F46" w:rsidP="004B1F3F">
            <w:pPr>
              <w:jc w:val="both"/>
              <w:rPr>
                <w:rFonts w:ascii="Courier New" w:hAnsi="Courier New" w:cs="Courier New"/>
                <w:i/>
              </w:rPr>
            </w:pPr>
            <w:r w:rsidRPr="00AD54A9">
              <w:rPr>
                <w:rFonts w:ascii="Courier New" w:hAnsi="Courier New" w:cs="Courier New"/>
                <w:i/>
              </w:rPr>
              <w:t>columnerror(…)</w:t>
            </w:r>
          </w:p>
        </w:tc>
        <w:tc>
          <w:tcPr>
            <w:tcW w:w="6480" w:type="dxa"/>
          </w:tcPr>
          <w:p w:rsidR="00A64F46" w:rsidRDefault="00A64F46" w:rsidP="004B1F3F">
            <w:pPr>
              <w:jc w:val="both"/>
            </w:pPr>
            <w:r>
              <w:t>The column error of the specie</w:t>
            </w:r>
            <w:ins w:id="2157" w:author="Santiago Arellano" w:date="2016-03-31T15:53:00Z">
              <w:r w:rsidR="0057781A">
                <w:t>s</w:t>
              </w:r>
            </w:ins>
            <w:r>
              <w:t>/cross section specified in the parenthesis. There is one column like this for each trace gas evaluated for in the fit.</w:t>
            </w:r>
          </w:p>
        </w:tc>
      </w:tr>
      <w:tr w:rsidR="00A64F46" w:rsidTr="004B1F3F">
        <w:tc>
          <w:tcPr>
            <w:tcW w:w="2160" w:type="dxa"/>
          </w:tcPr>
          <w:p w:rsidR="00A64F46" w:rsidRPr="00AD54A9" w:rsidRDefault="00A64F46" w:rsidP="004B1F3F">
            <w:pPr>
              <w:jc w:val="both"/>
              <w:rPr>
                <w:rFonts w:ascii="Courier New" w:hAnsi="Courier New" w:cs="Courier New"/>
                <w:i/>
              </w:rPr>
            </w:pPr>
            <w:r w:rsidRPr="00AD54A9">
              <w:rPr>
                <w:rFonts w:ascii="Courier New" w:hAnsi="Courier New" w:cs="Courier New"/>
                <w:i/>
              </w:rPr>
              <w:t>shift(…)</w:t>
            </w:r>
          </w:p>
        </w:tc>
        <w:tc>
          <w:tcPr>
            <w:tcW w:w="6480" w:type="dxa"/>
          </w:tcPr>
          <w:p w:rsidR="00A64F46" w:rsidRDefault="00A64F46" w:rsidP="004B1F3F">
            <w:pPr>
              <w:jc w:val="both"/>
            </w:pPr>
            <w:r>
              <w:t>The shift of the specie</w:t>
            </w:r>
            <w:ins w:id="2158" w:author="Santiago Arellano" w:date="2016-03-31T15:53:00Z">
              <w:r w:rsidR="0057781A">
                <w:t>s</w:t>
              </w:r>
            </w:ins>
            <w:r>
              <w:t>/cross section specified in the parenthesis. There is one column like this for each trace gas evaluated for in the fit.</w:t>
            </w:r>
          </w:p>
        </w:tc>
      </w:tr>
      <w:tr w:rsidR="00A64F46" w:rsidTr="004B1F3F">
        <w:tc>
          <w:tcPr>
            <w:tcW w:w="2160" w:type="dxa"/>
          </w:tcPr>
          <w:p w:rsidR="00A64F46" w:rsidRPr="00AD54A9" w:rsidRDefault="00A64F46" w:rsidP="004B1F3F">
            <w:pPr>
              <w:jc w:val="both"/>
              <w:rPr>
                <w:rFonts w:ascii="Courier New" w:hAnsi="Courier New" w:cs="Courier New"/>
                <w:i/>
              </w:rPr>
            </w:pPr>
            <w:r w:rsidRPr="00AD54A9">
              <w:rPr>
                <w:rFonts w:ascii="Courier New" w:hAnsi="Courier New" w:cs="Courier New"/>
                <w:i/>
              </w:rPr>
              <w:t>shiftError(…)</w:t>
            </w:r>
          </w:p>
        </w:tc>
        <w:tc>
          <w:tcPr>
            <w:tcW w:w="6480" w:type="dxa"/>
          </w:tcPr>
          <w:p w:rsidR="00A64F46" w:rsidRDefault="00A64F46" w:rsidP="004B1F3F">
            <w:pPr>
              <w:jc w:val="both"/>
            </w:pPr>
            <w:r>
              <w:t>The error in the shift of the specie</w:t>
            </w:r>
            <w:ins w:id="2159" w:author="Santiago Arellano" w:date="2016-03-31T15:53:00Z">
              <w:r w:rsidR="0057781A">
                <w:t>s</w:t>
              </w:r>
            </w:ins>
            <w:r>
              <w:t>/cross section specified in the parenthesis. There is one column like this for each trace gas evaluated for in the fit.</w:t>
            </w:r>
          </w:p>
        </w:tc>
      </w:tr>
      <w:tr w:rsidR="00A64F46" w:rsidTr="004B1F3F">
        <w:tc>
          <w:tcPr>
            <w:tcW w:w="2160" w:type="dxa"/>
          </w:tcPr>
          <w:p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squeeze(…)</w:t>
            </w:r>
          </w:p>
        </w:tc>
        <w:tc>
          <w:tcPr>
            <w:tcW w:w="6480" w:type="dxa"/>
          </w:tcPr>
          <w:p w:rsidR="00A64F46" w:rsidRDefault="00A64F46" w:rsidP="004B1F3F">
            <w:pPr>
              <w:jc w:val="both"/>
            </w:pPr>
            <w:r>
              <w:t>The squeeze of the specie</w:t>
            </w:r>
            <w:ins w:id="2160" w:author="Santiago Arellano" w:date="2016-03-31T15:53:00Z">
              <w:r w:rsidR="0057781A">
                <w:t>s</w:t>
              </w:r>
            </w:ins>
            <w:r>
              <w:t>/cross section specified in the parenthesis. There is one column like this for each trace gas evaluated for in the fit.</w:t>
            </w:r>
          </w:p>
        </w:tc>
      </w:tr>
      <w:tr w:rsidR="00A64F46" w:rsidTr="004B1F3F">
        <w:tc>
          <w:tcPr>
            <w:tcW w:w="2160" w:type="dxa"/>
          </w:tcPr>
          <w:p w:rsidR="00A64F46" w:rsidRPr="00AD54A9" w:rsidRDefault="00A64F46" w:rsidP="004B1F3F">
            <w:pPr>
              <w:jc w:val="both"/>
              <w:rPr>
                <w:rFonts w:ascii="Courier New" w:hAnsi="Courier New" w:cs="Courier New"/>
                <w:i/>
              </w:rPr>
            </w:pPr>
            <w:r w:rsidRPr="00AD54A9">
              <w:rPr>
                <w:rFonts w:ascii="Courier New" w:hAnsi="Courier New" w:cs="Courier New"/>
                <w:i/>
              </w:rPr>
              <w:t>squeezeError(…)</w:t>
            </w:r>
          </w:p>
        </w:tc>
        <w:tc>
          <w:tcPr>
            <w:tcW w:w="6480" w:type="dxa"/>
          </w:tcPr>
          <w:p w:rsidR="00A64F46" w:rsidRDefault="00A64F46" w:rsidP="004B1F3F">
            <w:pPr>
              <w:jc w:val="both"/>
            </w:pPr>
            <w:r>
              <w:t>The error of the squeeze of the specie/cross section specified in the parenthesis. There is one column like this for each trace gas evaluated for in the fit.</w:t>
            </w:r>
          </w:p>
        </w:tc>
      </w:tr>
      <w:tr w:rsidR="00A64F46" w:rsidTr="004B1F3F">
        <w:tc>
          <w:tcPr>
            <w:tcW w:w="2160" w:type="dxa"/>
          </w:tcPr>
          <w:p w:rsidR="00A64F46" w:rsidRPr="00AD54A9" w:rsidRDefault="00A64F46" w:rsidP="004B1F3F">
            <w:pPr>
              <w:jc w:val="both"/>
              <w:rPr>
                <w:rFonts w:ascii="Courier New" w:hAnsi="Courier New" w:cs="Courier New"/>
                <w:i/>
              </w:rPr>
            </w:pPr>
            <w:r w:rsidRPr="00AD54A9">
              <w:rPr>
                <w:rFonts w:ascii="Courier New" w:hAnsi="Courier New" w:cs="Courier New"/>
                <w:i/>
              </w:rPr>
              <w:t>isgoodpoint</w:t>
            </w:r>
          </w:p>
        </w:tc>
        <w:tc>
          <w:tcPr>
            <w:tcW w:w="6480" w:type="dxa"/>
          </w:tcPr>
          <w:p w:rsidR="00A64F46" w:rsidRDefault="00A64F46" w:rsidP="004B1F3F">
            <w:pPr>
              <w:jc w:val="both"/>
            </w:pPr>
            <w:r>
              <w:t>Flag determining of this spectrum has been judged as a good spectrum by the real-time program. 0 corresponds to bad spectrum, 1 corresponds to good spectrum.</w:t>
            </w:r>
          </w:p>
        </w:tc>
      </w:tr>
      <w:tr w:rsidR="00A64F46" w:rsidTr="004B1F3F">
        <w:tc>
          <w:tcPr>
            <w:tcW w:w="2160" w:type="dxa"/>
          </w:tcPr>
          <w:p w:rsidR="00A64F46" w:rsidRPr="00AD54A9" w:rsidRDefault="00A64F46" w:rsidP="004B1F3F">
            <w:pPr>
              <w:jc w:val="both"/>
              <w:rPr>
                <w:rFonts w:ascii="Courier New" w:hAnsi="Courier New" w:cs="Courier New"/>
                <w:i/>
              </w:rPr>
            </w:pPr>
            <w:r w:rsidRPr="00AD54A9">
              <w:rPr>
                <w:rFonts w:ascii="Courier New" w:hAnsi="Courier New" w:cs="Courier New"/>
                <w:i/>
              </w:rPr>
              <w:t>offset</w:t>
            </w:r>
          </w:p>
        </w:tc>
        <w:tc>
          <w:tcPr>
            <w:tcW w:w="6480" w:type="dxa"/>
          </w:tcPr>
          <w:p w:rsidR="00A64F46" w:rsidRDefault="00A64F46" w:rsidP="004B1F3F">
            <w:pPr>
              <w:jc w:val="both"/>
            </w:pPr>
            <w:r>
              <w:t>The electronic offset of the current spectrum. In counts. Note that this is a sum, i.e. if the spectrum is a sum of 15 read outs then this is 15x the offset of a single spectrum.</w:t>
            </w:r>
          </w:p>
        </w:tc>
      </w:tr>
      <w:tr w:rsidR="00A64F46" w:rsidTr="004B1F3F">
        <w:tc>
          <w:tcPr>
            <w:tcW w:w="2160" w:type="dxa"/>
          </w:tcPr>
          <w:p w:rsidR="00A64F46" w:rsidRPr="00AD54A9" w:rsidRDefault="00A64F46" w:rsidP="004B1F3F">
            <w:pPr>
              <w:jc w:val="both"/>
              <w:rPr>
                <w:rFonts w:ascii="Courier New" w:hAnsi="Courier New" w:cs="Courier New"/>
                <w:i/>
              </w:rPr>
            </w:pPr>
            <w:r w:rsidRPr="00AD54A9">
              <w:rPr>
                <w:rFonts w:ascii="Courier New" w:hAnsi="Courier New" w:cs="Courier New"/>
                <w:i/>
              </w:rPr>
              <w:t>flag</w:t>
            </w:r>
          </w:p>
        </w:tc>
        <w:tc>
          <w:tcPr>
            <w:tcW w:w="6480" w:type="dxa"/>
          </w:tcPr>
          <w:p w:rsidR="00A64F46" w:rsidRDefault="00A64F46" w:rsidP="004B1F3F">
            <w:pPr>
              <w:jc w:val="both"/>
            </w:pPr>
            <w:r>
              <w:t>The ‘flag’ that was specified in the cfg.txt file in the instrument for the collection of this spectrum.</w:t>
            </w:r>
          </w:p>
        </w:tc>
      </w:tr>
    </w:tbl>
    <w:p w:rsidR="00A64F46" w:rsidRDefault="00A64F46" w:rsidP="00A64F46">
      <w:pPr>
        <w:jc w:val="both"/>
      </w:pPr>
    </w:p>
    <w:p w:rsidR="00A64F46" w:rsidRDefault="00A64F46" w:rsidP="00A64F46">
      <w:pPr>
        <w:pStyle w:val="Heading3"/>
        <w:jc w:val="both"/>
      </w:pPr>
      <w:r>
        <w:br w:type="page"/>
      </w:r>
      <w:bookmarkStart w:id="2161" w:name="_Toc450222016"/>
      <w:r w:rsidR="000F7E4C">
        <w:lastRenderedPageBreak/>
        <w:t>5</w:t>
      </w:r>
      <w:r>
        <w:t>.</w:t>
      </w:r>
      <w:r w:rsidR="004B2DD2">
        <w:t>4</w:t>
      </w:r>
      <w:r w:rsidR="000F7E4C">
        <w:t>.3</w:t>
      </w:r>
      <w:r>
        <w:t xml:space="preserve"> GeometryLog</w:t>
      </w:r>
      <w:bookmarkEnd w:id="2161"/>
    </w:p>
    <w:p w:rsidR="00A64F46" w:rsidRDefault="00A64F46" w:rsidP="00A64F46">
      <w:pPr>
        <w:jc w:val="both"/>
      </w:pPr>
      <w:r>
        <w:t>Whenever two complete scans, collected closely in time, see the plume the information in the two scans can be combined to calculate the direction of the plume and the altitude of the plume. The calculated plume heights and wind directions can be found in the GeometryLog file. The file contains the following columns;</w:t>
      </w:r>
    </w:p>
    <w:p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1"/>
        <w:gridCol w:w="5759"/>
      </w:tblGrid>
      <w:tr w:rsidR="00A64F46" w:rsidTr="004B1F3F">
        <w:tc>
          <w:tcPr>
            <w:tcW w:w="2880" w:type="dxa"/>
          </w:tcPr>
          <w:p w:rsidR="00A64F46" w:rsidRPr="000D48D7" w:rsidRDefault="00A64F46" w:rsidP="004B1F3F">
            <w:pPr>
              <w:jc w:val="both"/>
              <w:rPr>
                <w:rFonts w:ascii="Courier New" w:hAnsi="Courier New"/>
                <w:i/>
              </w:rPr>
            </w:pPr>
            <w:r w:rsidRPr="000D48D7">
              <w:rPr>
                <w:rFonts w:ascii="Courier New" w:hAnsi="Courier New"/>
                <w:i/>
              </w:rPr>
              <w:t>Volcano</w:t>
            </w:r>
          </w:p>
        </w:tc>
        <w:tc>
          <w:tcPr>
            <w:tcW w:w="6120" w:type="dxa"/>
          </w:tcPr>
          <w:p w:rsidR="00A64F46" w:rsidRDefault="00A64F46" w:rsidP="004B1F3F">
            <w:pPr>
              <w:jc w:val="both"/>
            </w:pPr>
            <w:r>
              <w:t>The name of the volcano that is monitored with the instruments used</w:t>
            </w:r>
          </w:p>
        </w:tc>
      </w:tr>
      <w:tr w:rsidR="00A64F46" w:rsidTr="004B1F3F">
        <w:tc>
          <w:tcPr>
            <w:tcW w:w="2880" w:type="dxa"/>
          </w:tcPr>
          <w:p w:rsidR="00A64F46" w:rsidRPr="000D48D7" w:rsidRDefault="00A64F46" w:rsidP="004B1F3F">
            <w:pPr>
              <w:jc w:val="both"/>
              <w:rPr>
                <w:rFonts w:ascii="Courier New" w:hAnsi="Courier New"/>
                <w:i/>
              </w:rPr>
            </w:pPr>
            <w:r w:rsidRPr="000D48D7">
              <w:rPr>
                <w:rFonts w:ascii="Courier New" w:hAnsi="Courier New"/>
                <w:i/>
              </w:rPr>
              <w:t>EvaluationLog1</w:t>
            </w:r>
          </w:p>
        </w:tc>
        <w:tc>
          <w:tcPr>
            <w:tcW w:w="6120" w:type="dxa"/>
          </w:tcPr>
          <w:p w:rsidR="00A64F46" w:rsidRDefault="00A64F46" w:rsidP="004B1F3F">
            <w:pPr>
              <w:jc w:val="both"/>
            </w:pPr>
            <w:r>
              <w:t>The file name of the evaluation log of one of the scans that was used to make this calculation</w:t>
            </w:r>
          </w:p>
        </w:tc>
      </w:tr>
      <w:tr w:rsidR="00A64F46" w:rsidTr="004B1F3F">
        <w:tc>
          <w:tcPr>
            <w:tcW w:w="2880" w:type="dxa"/>
          </w:tcPr>
          <w:p w:rsidR="00A64F46" w:rsidRPr="000D48D7" w:rsidRDefault="00A64F46" w:rsidP="004B1F3F">
            <w:pPr>
              <w:jc w:val="both"/>
              <w:rPr>
                <w:rFonts w:ascii="Courier New" w:hAnsi="Courier New"/>
                <w:i/>
              </w:rPr>
            </w:pPr>
            <w:r w:rsidRPr="000D48D7">
              <w:rPr>
                <w:rFonts w:ascii="Courier New" w:hAnsi="Courier New"/>
                <w:i/>
              </w:rPr>
              <w:t>EvaluationLog2</w:t>
            </w:r>
          </w:p>
        </w:tc>
        <w:tc>
          <w:tcPr>
            <w:tcW w:w="6120" w:type="dxa"/>
          </w:tcPr>
          <w:p w:rsidR="00A64F46" w:rsidRDefault="00A64F46" w:rsidP="004B1F3F">
            <w:pPr>
              <w:jc w:val="both"/>
            </w:pPr>
            <w:r>
              <w:t>The file name of the evaluation log of one of the scans that was used to make this calculation</w:t>
            </w:r>
          </w:p>
        </w:tc>
      </w:tr>
      <w:tr w:rsidR="00A64F46" w:rsidTr="004B1F3F">
        <w:tc>
          <w:tcPr>
            <w:tcW w:w="2880" w:type="dxa"/>
          </w:tcPr>
          <w:p w:rsidR="00A64F46" w:rsidRPr="000D48D7" w:rsidRDefault="00A64F46" w:rsidP="004B1F3F">
            <w:pPr>
              <w:jc w:val="both"/>
              <w:rPr>
                <w:rFonts w:ascii="Courier New" w:hAnsi="Courier New"/>
                <w:i/>
              </w:rPr>
            </w:pPr>
            <w:r w:rsidRPr="000D48D7">
              <w:rPr>
                <w:rFonts w:ascii="Courier New" w:hAnsi="Courier New"/>
                <w:i/>
              </w:rPr>
              <w:t>AverageStartTime</w:t>
            </w:r>
          </w:p>
        </w:tc>
        <w:tc>
          <w:tcPr>
            <w:tcW w:w="6120" w:type="dxa"/>
          </w:tcPr>
          <w:p w:rsidR="00A64F46" w:rsidRDefault="00A64F46" w:rsidP="004B1F3F">
            <w:pPr>
              <w:jc w:val="both"/>
            </w:pPr>
            <w:r>
              <w:t>The average of the start times of the two scans that were combined.</w:t>
            </w:r>
          </w:p>
        </w:tc>
      </w:tr>
      <w:tr w:rsidR="00A64F46" w:rsidTr="004B1F3F">
        <w:tc>
          <w:tcPr>
            <w:tcW w:w="2880" w:type="dxa"/>
          </w:tcPr>
          <w:p w:rsidR="00A64F46" w:rsidRPr="000D48D7" w:rsidRDefault="00A64F46" w:rsidP="004B1F3F">
            <w:pPr>
              <w:jc w:val="both"/>
              <w:rPr>
                <w:rFonts w:ascii="Courier New" w:hAnsi="Courier New"/>
                <w:i/>
              </w:rPr>
            </w:pPr>
            <w:r w:rsidRPr="000D48D7">
              <w:rPr>
                <w:rFonts w:ascii="Courier New" w:hAnsi="Courier New"/>
                <w:i/>
              </w:rPr>
              <w:t>PlumeCentre1</w:t>
            </w:r>
          </w:p>
        </w:tc>
        <w:tc>
          <w:tcPr>
            <w:tcW w:w="6120" w:type="dxa"/>
          </w:tcPr>
          <w:p w:rsidR="00A64F46" w:rsidRDefault="00A64F46" w:rsidP="004B1F3F">
            <w:pPr>
              <w:jc w:val="both"/>
            </w:pPr>
            <w:r>
              <w:t>The scan angle in which the centre of mass of the plume is found in scan 1</w:t>
            </w:r>
          </w:p>
        </w:tc>
      </w:tr>
      <w:tr w:rsidR="00A64F46" w:rsidTr="004B1F3F">
        <w:tc>
          <w:tcPr>
            <w:tcW w:w="2880" w:type="dxa"/>
          </w:tcPr>
          <w:p w:rsidR="00A64F46" w:rsidRPr="000D48D7" w:rsidRDefault="00A64F46" w:rsidP="004B1F3F">
            <w:pPr>
              <w:jc w:val="both"/>
              <w:rPr>
                <w:rFonts w:ascii="Courier New" w:hAnsi="Courier New"/>
                <w:i/>
              </w:rPr>
            </w:pPr>
            <w:r w:rsidRPr="000D48D7">
              <w:rPr>
                <w:rFonts w:ascii="Courier New" w:hAnsi="Courier New"/>
                <w:i/>
              </w:rPr>
              <w:t>PlumeCentre2</w:t>
            </w:r>
          </w:p>
        </w:tc>
        <w:tc>
          <w:tcPr>
            <w:tcW w:w="6120" w:type="dxa"/>
          </w:tcPr>
          <w:p w:rsidR="00A64F46" w:rsidRDefault="00A64F46" w:rsidP="004B1F3F">
            <w:pPr>
              <w:jc w:val="both"/>
            </w:pPr>
            <w:r>
              <w:t>The scan angle in which the centre of mass of the plume is found in scan 2</w:t>
            </w:r>
          </w:p>
        </w:tc>
      </w:tr>
      <w:tr w:rsidR="00A64F46" w:rsidTr="004B1F3F">
        <w:tc>
          <w:tcPr>
            <w:tcW w:w="2880" w:type="dxa"/>
          </w:tcPr>
          <w:p w:rsidR="00A64F46" w:rsidRPr="000D48D7" w:rsidRDefault="00A64F46" w:rsidP="004B1F3F">
            <w:pPr>
              <w:jc w:val="both"/>
              <w:rPr>
                <w:rFonts w:ascii="Courier New" w:hAnsi="Courier New"/>
                <w:i/>
              </w:rPr>
            </w:pPr>
            <w:r w:rsidRPr="000D48D7">
              <w:rPr>
                <w:rFonts w:ascii="Courier New" w:hAnsi="Courier New"/>
                <w:i/>
              </w:rPr>
              <w:t>ScannerDistance</w:t>
            </w:r>
          </w:p>
        </w:tc>
        <w:tc>
          <w:tcPr>
            <w:tcW w:w="6120" w:type="dxa"/>
          </w:tcPr>
          <w:p w:rsidR="00A64F46" w:rsidRDefault="00A64F46" w:rsidP="004B1F3F">
            <w:pPr>
              <w:jc w:val="both"/>
            </w:pPr>
            <w:r>
              <w:t>The distance between the two scanners that collected the used scans. In meters.</w:t>
            </w:r>
          </w:p>
        </w:tc>
      </w:tr>
      <w:tr w:rsidR="00A64F46" w:rsidTr="004B1F3F">
        <w:tc>
          <w:tcPr>
            <w:tcW w:w="2880" w:type="dxa"/>
          </w:tcPr>
          <w:p w:rsidR="00A64F46" w:rsidRPr="000D48D7" w:rsidRDefault="00A64F46" w:rsidP="004B1F3F">
            <w:pPr>
              <w:jc w:val="both"/>
              <w:rPr>
                <w:rFonts w:ascii="Courier New" w:hAnsi="Courier New"/>
                <w:i/>
              </w:rPr>
            </w:pPr>
            <w:r w:rsidRPr="000D48D7">
              <w:rPr>
                <w:rFonts w:ascii="Courier New" w:hAnsi="Courier New"/>
                <w:i/>
              </w:rPr>
              <w:t>CalculatedPlumeHeight</w:t>
            </w:r>
          </w:p>
        </w:tc>
        <w:tc>
          <w:tcPr>
            <w:tcW w:w="6120" w:type="dxa"/>
          </w:tcPr>
          <w:p w:rsidR="00A64F46" w:rsidRDefault="00A64F46" w:rsidP="004B1F3F">
            <w:pPr>
              <w:jc w:val="both"/>
            </w:pPr>
            <w:r>
              <w:t>The calculated altitude of the plume, in meters above the lowest of the two instruments used.</w:t>
            </w:r>
          </w:p>
        </w:tc>
      </w:tr>
      <w:tr w:rsidR="00A64F46" w:rsidTr="004B1F3F">
        <w:tc>
          <w:tcPr>
            <w:tcW w:w="2880" w:type="dxa"/>
          </w:tcPr>
          <w:p w:rsidR="00A64F46" w:rsidRPr="000D48D7" w:rsidRDefault="00A64F46" w:rsidP="004B1F3F">
            <w:pPr>
              <w:jc w:val="both"/>
              <w:rPr>
                <w:rFonts w:ascii="Courier New" w:hAnsi="Courier New"/>
                <w:i/>
              </w:rPr>
            </w:pPr>
            <w:r w:rsidRPr="000D48D7">
              <w:rPr>
                <w:rFonts w:ascii="Courier New" w:hAnsi="Courier New"/>
                <w:i/>
              </w:rPr>
              <w:t>TotalPlumeHeight</w:t>
            </w:r>
          </w:p>
        </w:tc>
        <w:tc>
          <w:tcPr>
            <w:tcW w:w="6120" w:type="dxa"/>
          </w:tcPr>
          <w:p w:rsidR="00A64F46" w:rsidRDefault="00A64F46" w:rsidP="004B1F3F">
            <w:pPr>
              <w:jc w:val="both"/>
            </w:pPr>
            <w:r>
              <w:t>The calculated altitude of the plume, in meters above sea level.</w:t>
            </w:r>
          </w:p>
        </w:tc>
      </w:tr>
      <w:tr w:rsidR="00A64F46" w:rsidTr="004B1F3F">
        <w:tc>
          <w:tcPr>
            <w:tcW w:w="2880" w:type="dxa"/>
          </w:tcPr>
          <w:p w:rsidR="00A64F46" w:rsidRPr="000D48D7" w:rsidRDefault="00A64F46" w:rsidP="004B1F3F">
            <w:pPr>
              <w:jc w:val="both"/>
              <w:rPr>
                <w:rFonts w:ascii="Courier New" w:hAnsi="Courier New"/>
                <w:i/>
              </w:rPr>
            </w:pPr>
            <w:r w:rsidRPr="000D48D7">
              <w:rPr>
                <w:rFonts w:ascii="Courier New" w:hAnsi="Courier New"/>
                <w:i/>
              </w:rPr>
              <w:t>PlumeHeightError</w:t>
            </w:r>
          </w:p>
        </w:tc>
        <w:tc>
          <w:tcPr>
            <w:tcW w:w="6120" w:type="dxa"/>
          </w:tcPr>
          <w:p w:rsidR="00A64F46" w:rsidRDefault="00A64F46" w:rsidP="004B1F3F">
            <w:pPr>
              <w:jc w:val="both"/>
            </w:pPr>
            <w:r>
              <w:t>A value describing the uncertainty in the calculated plume height. This is a minimum value only!!</w:t>
            </w:r>
          </w:p>
        </w:tc>
      </w:tr>
      <w:tr w:rsidR="00A64F46" w:rsidTr="004B1F3F">
        <w:tc>
          <w:tcPr>
            <w:tcW w:w="2880" w:type="dxa"/>
          </w:tcPr>
          <w:p w:rsidR="00A64F46" w:rsidRPr="000D48D7" w:rsidRDefault="00A64F46" w:rsidP="004B1F3F">
            <w:pPr>
              <w:jc w:val="both"/>
              <w:rPr>
                <w:rFonts w:ascii="Courier New" w:hAnsi="Courier New"/>
                <w:i/>
              </w:rPr>
            </w:pPr>
            <w:r w:rsidRPr="000D48D7">
              <w:rPr>
                <w:rFonts w:ascii="Courier New" w:hAnsi="Courier New"/>
                <w:i/>
              </w:rPr>
              <w:t>WindDirection</w:t>
            </w:r>
          </w:p>
        </w:tc>
        <w:tc>
          <w:tcPr>
            <w:tcW w:w="6120" w:type="dxa"/>
          </w:tcPr>
          <w:p w:rsidR="00A64F46" w:rsidRDefault="00A64F46" w:rsidP="004B1F3F">
            <w:pPr>
              <w:jc w:val="both"/>
            </w:pPr>
            <w:r>
              <w:t>The calculated direction of the plume. In degrees from north, increasing clockwise.</w:t>
            </w:r>
          </w:p>
        </w:tc>
      </w:tr>
      <w:tr w:rsidR="00A64F46" w:rsidTr="004B1F3F">
        <w:tc>
          <w:tcPr>
            <w:tcW w:w="2880" w:type="dxa"/>
          </w:tcPr>
          <w:p w:rsidR="00A64F46" w:rsidRPr="000D48D7" w:rsidRDefault="00A64F46" w:rsidP="004B1F3F">
            <w:pPr>
              <w:jc w:val="both"/>
              <w:rPr>
                <w:rFonts w:ascii="Courier New" w:hAnsi="Courier New"/>
                <w:i/>
              </w:rPr>
            </w:pPr>
            <w:r w:rsidRPr="000D48D7">
              <w:rPr>
                <w:rFonts w:ascii="Courier New" w:hAnsi="Courier New"/>
                <w:i/>
              </w:rPr>
              <w:t>WindDirectionError</w:t>
            </w:r>
          </w:p>
        </w:tc>
        <w:tc>
          <w:tcPr>
            <w:tcW w:w="6120" w:type="dxa"/>
          </w:tcPr>
          <w:p w:rsidR="00A64F46" w:rsidRDefault="00A64F46" w:rsidP="004B1F3F">
            <w:pPr>
              <w:jc w:val="both"/>
            </w:pPr>
            <w:r>
              <w:t>A value describing the uncertainty in the calculated plume direction. This is a minimum value only!!</w:t>
            </w:r>
          </w:p>
        </w:tc>
      </w:tr>
    </w:tbl>
    <w:p w:rsidR="00A64F46" w:rsidRDefault="00A64F46" w:rsidP="00A64F46">
      <w:pPr>
        <w:jc w:val="both"/>
      </w:pPr>
    </w:p>
    <w:p w:rsidR="00A64F46" w:rsidRDefault="00A64F46" w:rsidP="00A64F46">
      <w:pPr>
        <w:pStyle w:val="Heading3"/>
        <w:jc w:val="both"/>
      </w:pPr>
      <w:r>
        <w:br w:type="page"/>
      </w:r>
      <w:bookmarkStart w:id="2162" w:name="_Toc450222017"/>
      <w:r w:rsidR="000F7E4C">
        <w:lastRenderedPageBreak/>
        <w:t>5</w:t>
      </w:r>
      <w:r>
        <w:t>.</w:t>
      </w:r>
      <w:r w:rsidR="004B2DD2">
        <w:t>4</w:t>
      </w:r>
      <w:r w:rsidR="000F7E4C">
        <w:t>.</w:t>
      </w:r>
      <w:r>
        <w:t>4 FluxLog</w:t>
      </w:r>
      <w:bookmarkEnd w:id="2162"/>
    </w:p>
    <w:p w:rsidR="00A64F46" w:rsidRDefault="00A64F46" w:rsidP="00A64F46">
      <w:pPr>
        <w:jc w:val="both"/>
      </w:pPr>
      <w:r>
        <w:t>The fluxes calculated in real-time are stored in the FluxLogs. The flux-log contains a small header describing the instrument;</w:t>
      </w:r>
    </w:p>
    <w:p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0"/>
        <w:gridCol w:w="5760"/>
      </w:tblGrid>
      <w:tr w:rsidR="00A64F46" w:rsidTr="004B1F3F">
        <w:tc>
          <w:tcPr>
            <w:tcW w:w="3240" w:type="dxa"/>
          </w:tcPr>
          <w:p w:rsidR="00A64F46" w:rsidRPr="00774DF6" w:rsidRDefault="00A64F46" w:rsidP="004B1F3F">
            <w:pPr>
              <w:jc w:val="both"/>
              <w:rPr>
                <w:rFonts w:ascii="Courier New" w:hAnsi="Courier New"/>
                <w:i/>
              </w:rPr>
            </w:pPr>
            <w:r w:rsidRPr="00774DF6">
              <w:rPr>
                <w:rFonts w:ascii="Courier New" w:hAnsi="Courier New"/>
                <w:i/>
              </w:rPr>
              <w:t>serial</w:t>
            </w:r>
          </w:p>
        </w:tc>
        <w:tc>
          <w:tcPr>
            <w:tcW w:w="5760" w:type="dxa"/>
          </w:tcPr>
          <w:p w:rsidR="00A64F46" w:rsidRDefault="00A64F46" w:rsidP="004B1F3F">
            <w:pPr>
              <w:jc w:val="both"/>
            </w:pPr>
            <w:r>
              <w:t>The serial number of the spectrometer used to collect the data found in the current flux-log file</w:t>
            </w:r>
          </w:p>
        </w:tc>
      </w:tr>
      <w:tr w:rsidR="00A64F46" w:rsidTr="004B1F3F">
        <w:tc>
          <w:tcPr>
            <w:tcW w:w="3240" w:type="dxa"/>
          </w:tcPr>
          <w:p w:rsidR="00A64F46" w:rsidRPr="00774DF6" w:rsidRDefault="00A64F46" w:rsidP="004B1F3F">
            <w:pPr>
              <w:jc w:val="both"/>
              <w:rPr>
                <w:rFonts w:ascii="Courier New" w:hAnsi="Courier New"/>
                <w:i/>
              </w:rPr>
            </w:pPr>
            <w:r w:rsidRPr="00774DF6">
              <w:rPr>
                <w:rFonts w:ascii="Courier New" w:hAnsi="Courier New"/>
                <w:i/>
              </w:rPr>
              <w:t>volcano</w:t>
            </w:r>
          </w:p>
        </w:tc>
        <w:tc>
          <w:tcPr>
            <w:tcW w:w="5760" w:type="dxa"/>
          </w:tcPr>
          <w:p w:rsidR="00A64F46" w:rsidRDefault="00A64F46" w:rsidP="004B1F3F">
            <w:pPr>
              <w:jc w:val="both"/>
            </w:pPr>
            <w:r>
              <w:t>The name of the volcano that these fluxes are for.</w:t>
            </w:r>
          </w:p>
        </w:tc>
      </w:tr>
      <w:tr w:rsidR="00A64F46" w:rsidTr="004B1F3F">
        <w:tc>
          <w:tcPr>
            <w:tcW w:w="3240" w:type="dxa"/>
          </w:tcPr>
          <w:p w:rsidR="00A64F46" w:rsidRPr="00774DF6" w:rsidRDefault="00A64F46" w:rsidP="004B1F3F">
            <w:pPr>
              <w:jc w:val="both"/>
              <w:rPr>
                <w:rFonts w:ascii="Courier New" w:hAnsi="Courier New"/>
                <w:i/>
              </w:rPr>
            </w:pPr>
            <w:r w:rsidRPr="00774DF6">
              <w:rPr>
                <w:rFonts w:ascii="Courier New" w:hAnsi="Courier New"/>
                <w:i/>
              </w:rPr>
              <w:t>site</w:t>
            </w:r>
          </w:p>
        </w:tc>
        <w:tc>
          <w:tcPr>
            <w:tcW w:w="5760" w:type="dxa"/>
          </w:tcPr>
          <w:p w:rsidR="00A64F46" w:rsidRDefault="00A64F46" w:rsidP="004B1F3F">
            <w:pPr>
              <w:jc w:val="both"/>
            </w:pPr>
            <w:r>
              <w:t>The name of the site where the instrument is located.</w:t>
            </w:r>
          </w:p>
        </w:tc>
      </w:tr>
    </w:tbl>
    <w:p w:rsidR="00A64F46" w:rsidRDefault="00A64F46" w:rsidP="00A64F46">
      <w:pPr>
        <w:jc w:val="both"/>
      </w:pPr>
    </w:p>
    <w:p w:rsidR="00A64F46" w:rsidRDefault="00A64F46" w:rsidP="00A64F46">
      <w:pPr>
        <w:jc w:val="both"/>
      </w:pPr>
      <w:r>
        <w:t>Following the header is a table of calculated fluxes. Each scan generates the one line in the flux log file. The table contains the following columns;</w:t>
      </w:r>
    </w:p>
    <w:p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85"/>
        <w:gridCol w:w="5615"/>
      </w:tblGrid>
      <w:tr w:rsidR="00A64F46" w:rsidTr="004B1F3F">
        <w:tc>
          <w:tcPr>
            <w:tcW w:w="3240" w:type="dxa"/>
          </w:tcPr>
          <w:p w:rsidR="00A64F46" w:rsidRPr="00774DF6" w:rsidRDefault="00A64F46" w:rsidP="004B1F3F">
            <w:pPr>
              <w:jc w:val="both"/>
              <w:rPr>
                <w:rFonts w:ascii="Courier New" w:hAnsi="Courier New"/>
                <w:i/>
              </w:rPr>
            </w:pPr>
            <w:r w:rsidRPr="00774DF6">
              <w:rPr>
                <w:rFonts w:ascii="Courier New" w:hAnsi="Courier New"/>
                <w:i/>
              </w:rPr>
              <w:t>scandate</w:t>
            </w:r>
          </w:p>
        </w:tc>
        <w:tc>
          <w:tcPr>
            <w:tcW w:w="5760" w:type="dxa"/>
          </w:tcPr>
          <w:p w:rsidR="00A64F46" w:rsidRDefault="00A64F46" w:rsidP="004B1F3F">
            <w:pPr>
              <w:jc w:val="both"/>
            </w:pPr>
            <w:r>
              <w:t>The date when the scan was collected. In UTC.</w:t>
            </w:r>
          </w:p>
        </w:tc>
      </w:tr>
      <w:tr w:rsidR="00A64F46" w:rsidTr="004B1F3F">
        <w:tc>
          <w:tcPr>
            <w:tcW w:w="3240" w:type="dxa"/>
          </w:tcPr>
          <w:p w:rsidR="00A64F46" w:rsidRPr="00774DF6" w:rsidRDefault="00A64F46" w:rsidP="004B1F3F">
            <w:pPr>
              <w:jc w:val="both"/>
              <w:rPr>
                <w:rFonts w:ascii="Courier New" w:hAnsi="Courier New"/>
                <w:i/>
              </w:rPr>
            </w:pPr>
            <w:r w:rsidRPr="00774DF6">
              <w:rPr>
                <w:rFonts w:ascii="Courier New" w:hAnsi="Courier New"/>
                <w:i/>
              </w:rPr>
              <w:t>scanstarttime</w:t>
            </w:r>
          </w:p>
        </w:tc>
        <w:tc>
          <w:tcPr>
            <w:tcW w:w="5760" w:type="dxa"/>
          </w:tcPr>
          <w:p w:rsidR="00A64F46" w:rsidRDefault="00A64F46" w:rsidP="004B1F3F">
            <w:pPr>
              <w:jc w:val="both"/>
            </w:pPr>
            <w:r>
              <w:t>The time when the scan started. In UTC.</w:t>
            </w:r>
          </w:p>
        </w:tc>
      </w:tr>
      <w:tr w:rsidR="00A64F46" w:rsidTr="004B1F3F">
        <w:tc>
          <w:tcPr>
            <w:tcW w:w="3240" w:type="dxa"/>
          </w:tcPr>
          <w:p w:rsidR="00A64F46" w:rsidRPr="00774DF6" w:rsidRDefault="00A64F46" w:rsidP="004B1F3F">
            <w:pPr>
              <w:jc w:val="both"/>
              <w:rPr>
                <w:rFonts w:ascii="Courier New" w:hAnsi="Courier New"/>
                <w:i/>
              </w:rPr>
            </w:pPr>
            <w:r w:rsidRPr="00774DF6">
              <w:rPr>
                <w:rFonts w:ascii="Courier New" w:hAnsi="Courier New"/>
                <w:i/>
              </w:rPr>
              <w:t>scanstoptime</w:t>
            </w:r>
          </w:p>
        </w:tc>
        <w:tc>
          <w:tcPr>
            <w:tcW w:w="5760" w:type="dxa"/>
          </w:tcPr>
          <w:p w:rsidR="00A64F46" w:rsidRDefault="00A64F46" w:rsidP="004B1F3F">
            <w:pPr>
              <w:jc w:val="both"/>
            </w:pPr>
            <w:r>
              <w:t>The time when the scan was completed. In UTC.</w:t>
            </w:r>
          </w:p>
        </w:tc>
      </w:tr>
      <w:tr w:rsidR="00A64F46" w:rsidTr="004B1F3F">
        <w:tc>
          <w:tcPr>
            <w:tcW w:w="3240" w:type="dxa"/>
          </w:tcPr>
          <w:p w:rsidR="00A64F46" w:rsidRPr="00774DF6" w:rsidRDefault="00A64F46" w:rsidP="004B1F3F">
            <w:pPr>
              <w:jc w:val="both"/>
              <w:rPr>
                <w:rFonts w:ascii="Courier New" w:hAnsi="Courier New"/>
                <w:i/>
              </w:rPr>
            </w:pPr>
            <w:r w:rsidRPr="00774DF6">
              <w:rPr>
                <w:rFonts w:ascii="Courier New" w:hAnsi="Courier New"/>
                <w:i/>
              </w:rPr>
              <w:t>flux_[kg/s]</w:t>
            </w:r>
          </w:p>
        </w:tc>
        <w:tc>
          <w:tcPr>
            <w:tcW w:w="5760" w:type="dxa"/>
          </w:tcPr>
          <w:p w:rsidR="00A64F46" w:rsidRDefault="00A64F46" w:rsidP="004B1F3F">
            <w:pPr>
              <w:jc w:val="both"/>
            </w:pPr>
            <w:r>
              <w:t>The calculated flux of the scan. Unit is kilograms per second</w:t>
            </w:r>
          </w:p>
        </w:tc>
      </w:tr>
      <w:tr w:rsidR="00A64F46" w:rsidTr="004B1F3F">
        <w:tc>
          <w:tcPr>
            <w:tcW w:w="3240" w:type="dxa"/>
          </w:tcPr>
          <w:p w:rsidR="00A64F46" w:rsidRPr="00774DF6" w:rsidRDefault="00A64F46" w:rsidP="004B1F3F">
            <w:pPr>
              <w:jc w:val="both"/>
              <w:rPr>
                <w:rFonts w:ascii="Courier New" w:hAnsi="Courier New"/>
                <w:i/>
              </w:rPr>
            </w:pPr>
            <w:r w:rsidRPr="00774DF6">
              <w:rPr>
                <w:rFonts w:ascii="Courier New" w:hAnsi="Courier New"/>
                <w:i/>
              </w:rPr>
              <w:t>windspeed_[m/s]</w:t>
            </w:r>
          </w:p>
        </w:tc>
        <w:tc>
          <w:tcPr>
            <w:tcW w:w="5760" w:type="dxa"/>
          </w:tcPr>
          <w:p w:rsidR="00A64F46" w:rsidRDefault="00A64F46" w:rsidP="004B1F3F">
            <w:pPr>
              <w:jc w:val="both"/>
            </w:pPr>
            <w:r>
              <w:t>The wind speed that was used to calculated the flux. Unit is meters per second.</w:t>
            </w:r>
          </w:p>
        </w:tc>
      </w:tr>
      <w:tr w:rsidR="00A64F46" w:rsidTr="004B1F3F">
        <w:tc>
          <w:tcPr>
            <w:tcW w:w="3240" w:type="dxa"/>
          </w:tcPr>
          <w:p w:rsidR="00A64F46" w:rsidRPr="00774DF6" w:rsidRDefault="00A64F46" w:rsidP="004B1F3F">
            <w:pPr>
              <w:jc w:val="both"/>
              <w:rPr>
                <w:rFonts w:ascii="Courier New" w:hAnsi="Courier New"/>
                <w:i/>
              </w:rPr>
            </w:pPr>
            <w:r w:rsidRPr="00774DF6">
              <w:rPr>
                <w:rFonts w:ascii="Courier New" w:hAnsi="Courier New"/>
                <w:i/>
              </w:rPr>
              <w:t>winddirection_[deg]</w:t>
            </w:r>
          </w:p>
        </w:tc>
        <w:tc>
          <w:tcPr>
            <w:tcW w:w="5760" w:type="dxa"/>
          </w:tcPr>
          <w:p w:rsidR="00A64F46" w:rsidRDefault="00A64F46" w:rsidP="004B1F3F">
            <w:pPr>
              <w:jc w:val="both"/>
            </w:pPr>
            <w:r>
              <w:t>The wind direction that was used to calculate the flux. Unit is degrees from north, increasing clockwise</w:t>
            </w:r>
          </w:p>
        </w:tc>
      </w:tr>
      <w:tr w:rsidR="00A64F46" w:rsidTr="004B1F3F">
        <w:tc>
          <w:tcPr>
            <w:tcW w:w="3240" w:type="dxa"/>
          </w:tcPr>
          <w:p w:rsidR="00A64F46" w:rsidRPr="00774DF6" w:rsidRDefault="00A64F46" w:rsidP="004B1F3F">
            <w:pPr>
              <w:jc w:val="both"/>
              <w:rPr>
                <w:rFonts w:ascii="Courier New" w:hAnsi="Courier New"/>
                <w:i/>
              </w:rPr>
            </w:pPr>
            <w:r w:rsidRPr="00774DF6">
              <w:rPr>
                <w:rFonts w:ascii="Courier New" w:hAnsi="Courier New"/>
                <w:i/>
              </w:rPr>
              <w:t>windspeedsource</w:t>
            </w:r>
          </w:p>
        </w:tc>
        <w:tc>
          <w:tcPr>
            <w:tcW w:w="5760" w:type="dxa"/>
          </w:tcPr>
          <w:p w:rsidR="00A64F46" w:rsidRDefault="00A64F46" w:rsidP="004B1F3F">
            <w:pPr>
              <w:jc w:val="both"/>
            </w:pPr>
            <w:r>
              <w:t>A string describing the source of the wind speed. This can be ‘user’ if given by the user through the interface.</w:t>
            </w:r>
          </w:p>
        </w:tc>
      </w:tr>
      <w:tr w:rsidR="00A64F46" w:rsidTr="004B1F3F">
        <w:tc>
          <w:tcPr>
            <w:tcW w:w="3240" w:type="dxa"/>
          </w:tcPr>
          <w:p w:rsidR="00A64F46" w:rsidRPr="00774DF6" w:rsidRDefault="00A64F46" w:rsidP="004B1F3F">
            <w:pPr>
              <w:jc w:val="both"/>
              <w:rPr>
                <w:rFonts w:ascii="Courier New" w:hAnsi="Courier New"/>
                <w:i/>
              </w:rPr>
            </w:pPr>
            <w:r w:rsidRPr="00774DF6">
              <w:rPr>
                <w:rFonts w:ascii="Courier New" w:hAnsi="Courier New"/>
                <w:i/>
              </w:rPr>
              <w:t>winddirectionsource</w:t>
            </w:r>
          </w:p>
        </w:tc>
        <w:tc>
          <w:tcPr>
            <w:tcW w:w="5760" w:type="dxa"/>
          </w:tcPr>
          <w:p w:rsidR="00A64F46" w:rsidRDefault="00A64F46" w:rsidP="004B1F3F">
            <w:pPr>
              <w:jc w:val="both"/>
            </w:pPr>
            <w:r>
              <w:t>A string describing the source of the wind direction. This is typically ‘user’ – when given by the user through the interface.</w:t>
            </w:r>
          </w:p>
        </w:tc>
      </w:tr>
      <w:tr w:rsidR="00A64F46" w:rsidTr="004B1F3F">
        <w:tc>
          <w:tcPr>
            <w:tcW w:w="3240" w:type="dxa"/>
          </w:tcPr>
          <w:p w:rsidR="00A64F46" w:rsidRPr="00774DF6" w:rsidRDefault="00A64F46" w:rsidP="004B1F3F">
            <w:pPr>
              <w:jc w:val="both"/>
              <w:rPr>
                <w:rFonts w:ascii="Courier New" w:hAnsi="Courier New"/>
                <w:i/>
              </w:rPr>
            </w:pPr>
            <w:r w:rsidRPr="00774DF6">
              <w:rPr>
                <w:rFonts w:ascii="Courier New" w:hAnsi="Courier New"/>
                <w:i/>
              </w:rPr>
              <w:t>plumeheight_[m]</w:t>
            </w:r>
          </w:p>
        </w:tc>
        <w:tc>
          <w:tcPr>
            <w:tcW w:w="5760" w:type="dxa"/>
          </w:tcPr>
          <w:p w:rsidR="00A64F46" w:rsidRDefault="00A64F46" w:rsidP="004B1F3F">
            <w:pPr>
              <w:jc w:val="both"/>
            </w:pPr>
            <w:r>
              <w:t>The assumed altitude of the plume (in meters above the instrument collecting the scan) that was used to calculate the flux.</w:t>
            </w:r>
          </w:p>
        </w:tc>
      </w:tr>
      <w:tr w:rsidR="00A64F46" w:rsidTr="004B1F3F">
        <w:tc>
          <w:tcPr>
            <w:tcW w:w="3240" w:type="dxa"/>
          </w:tcPr>
          <w:p w:rsidR="00A64F46" w:rsidRPr="00774DF6" w:rsidRDefault="00A64F46" w:rsidP="004B1F3F">
            <w:pPr>
              <w:jc w:val="both"/>
              <w:rPr>
                <w:rFonts w:ascii="Courier New" w:hAnsi="Courier New"/>
                <w:i/>
              </w:rPr>
            </w:pPr>
            <w:r w:rsidRPr="00774DF6">
              <w:rPr>
                <w:rFonts w:ascii="Courier New" w:hAnsi="Courier New"/>
                <w:i/>
              </w:rPr>
              <w:t>plumeheightsource</w:t>
            </w:r>
          </w:p>
        </w:tc>
        <w:tc>
          <w:tcPr>
            <w:tcW w:w="5760" w:type="dxa"/>
          </w:tcPr>
          <w:p w:rsidR="00A64F46" w:rsidRDefault="00A64F46" w:rsidP="004B1F3F">
            <w:pPr>
              <w:jc w:val="both"/>
            </w:pPr>
            <w:r>
              <w:t>A string describing the source of the plume height used. This is typically ‘user’ – i.e. given by the user through</w:t>
            </w:r>
            <w:del w:id="2163" w:author="Santiago Arellano" w:date="2016-03-31T15:55:00Z">
              <w:r w:rsidDel="0057781A">
                <w:delText>t</w:delText>
              </w:r>
            </w:del>
            <w:r>
              <w:t xml:space="preserve"> the interface.</w:t>
            </w:r>
          </w:p>
        </w:tc>
      </w:tr>
      <w:tr w:rsidR="00A64F46" w:rsidTr="004B1F3F">
        <w:tc>
          <w:tcPr>
            <w:tcW w:w="3240" w:type="dxa"/>
          </w:tcPr>
          <w:p w:rsidR="00A64F46" w:rsidRPr="00774DF6" w:rsidRDefault="00A64F46" w:rsidP="004B1F3F">
            <w:pPr>
              <w:jc w:val="both"/>
              <w:rPr>
                <w:rFonts w:ascii="Courier New" w:hAnsi="Courier New"/>
                <w:i/>
              </w:rPr>
            </w:pPr>
            <w:r w:rsidRPr="00774DF6">
              <w:rPr>
                <w:rFonts w:ascii="Courier New" w:hAnsi="Courier New"/>
                <w:i/>
              </w:rPr>
              <w:t>compassdirection_[deg]</w:t>
            </w:r>
          </w:p>
        </w:tc>
        <w:tc>
          <w:tcPr>
            <w:tcW w:w="5760" w:type="dxa"/>
          </w:tcPr>
          <w:p w:rsidR="00A64F46" w:rsidRDefault="00A64F46" w:rsidP="004B1F3F">
            <w:pPr>
              <w:jc w:val="both"/>
            </w:pPr>
            <w:r>
              <w:t>The compass-direction of the instrument. This is the direction in which the instrument points, in degrees from north, increasing clockwise.</w:t>
            </w:r>
          </w:p>
        </w:tc>
      </w:tr>
      <w:tr w:rsidR="00A64F46" w:rsidTr="004B1F3F">
        <w:tc>
          <w:tcPr>
            <w:tcW w:w="3240" w:type="dxa"/>
          </w:tcPr>
          <w:p w:rsidR="00A64F46" w:rsidRPr="00774DF6" w:rsidRDefault="00A64F46" w:rsidP="004B1F3F">
            <w:pPr>
              <w:jc w:val="both"/>
              <w:rPr>
                <w:rFonts w:ascii="Courier New" w:hAnsi="Courier New"/>
                <w:i/>
              </w:rPr>
            </w:pPr>
            <w:r w:rsidRPr="00774DF6">
              <w:rPr>
                <w:rFonts w:ascii="Courier New" w:hAnsi="Courier New"/>
                <w:i/>
              </w:rPr>
              <w:t>compassource</w:t>
            </w:r>
          </w:p>
        </w:tc>
        <w:tc>
          <w:tcPr>
            <w:tcW w:w="5760" w:type="dxa"/>
          </w:tcPr>
          <w:p w:rsidR="00A64F46" w:rsidRDefault="00A64F46" w:rsidP="004B1F3F">
            <w:pPr>
              <w:jc w:val="both"/>
            </w:pPr>
            <w:r>
              <w:t>The source of the compass-direction. Can either be ‘user’ when specified in the cfg.txt file in the instrument or ‘reading’ when read out from a compass attached to the instrument.</w:t>
            </w:r>
          </w:p>
        </w:tc>
      </w:tr>
      <w:tr w:rsidR="00A64F46" w:rsidTr="004B1F3F">
        <w:tc>
          <w:tcPr>
            <w:tcW w:w="3240" w:type="dxa"/>
          </w:tcPr>
          <w:p w:rsidR="00A64F46" w:rsidRPr="00774DF6" w:rsidRDefault="00A64F46" w:rsidP="004B1F3F">
            <w:pPr>
              <w:jc w:val="both"/>
              <w:rPr>
                <w:rFonts w:ascii="Courier New" w:hAnsi="Courier New"/>
                <w:i/>
              </w:rPr>
            </w:pPr>
            <w:r w:rsidRPr="00774DF6">
              <w:rPr>
                <w:rFonts w:ascii="Courier New" w:hAnsi="Courier New"/>
                <w:i/>
              </w:rPr>
              <w:t>plumecentre_[deg]</w:t>
            </w:r>
          </w:p>
        </w:tc>
        <w:tc>
          <w:tcPr>
            <w:tcW w:w="5760" w:type="dxa"/>
          </w:tcPr>
          <w:p w:rsidR="00A64F46" w:rsidRDefault="00A64F46" w:rsidP="004B1F3F">
            <w:pPr>
              <w:jc w:val="both"/>
            </w:pPr>
            <w:r>
              <w:t xml:space="preserve">The scan angle where the centre of the plume was calculated to be. </w:t>
            </w:r>
          </w:p>
        </w:tc>
      </w:tr>
      <w:tr w:rsidR="00A64F46" w:rsidTr="004B1F3F">
        <w:tc>
          <w:tcPr>
            <w:tcW w:w="3240" w:type="dxa"/>
          </w:tcPr>
          <w:p w:rsidR="00A64F46" w:rsidRPr="00774DF6" w:rsidRDefault="00A64F46" w:rsidP="004B1F3F">
            <w:pPr>
              <w:jc w:val="both"/>
              <w:rPr>
                <w:rFonts w:ascii="Courier New" w:hAnsi="Courier New"/>
                <w:i/>
              </w:rPr>
            </w:pPr>
            <w:r w:rsidRPr="00774DF6">
              <w:rPr>
                <w:rFonts w:ascii="Courier New" w:hAnsi="Courier New"/>
                <w:i/>
              </w:rPr>
              <w:t>plumecompleteness_[%]</w:t>
            </w:r>
          </w:p>
        </w:tc>
        <w:tc>
          <w:tcPr>
            <w:tcW w:w="5760" w:type="dxa"/>
          </w:tcPr>
          <w:p w:rsidR="00A64F46" w:rsidRDefault="00A64F46" w:rsidP="004B1F3F">
            <w:pPr>
              <w:jc w:val="both"/>
            </w:pPr>
            <w:r>
              <w:t>The calculated completeness of the scan. This is a number between 0.5 and 1.0 describing how large portion of the plume is seen. 1.0 means that the entire plume is captured by the scan, 0.5 means that the plume is on the edge of the scan and that the calculated flux is thus underestimating the true flux.</w:t>
            </w:r>
            <w:ins w:id="2164" w:author="Santiago Arellano" w:date="2016-03-31T15:56:00Z">
              <w:r w:rsidR="0057781A">
                <w:t xml:space="preserve"> This value is however not a percentage of the observed plume, only a parameter that tells if the scan see clean horizons on the </w:t>
              </w:r>
              <w:r w:rsidR="0057781A">
                <w:lastRenderedPageBreak/>
                <w:t>sides of the plume or not.</w:t>
              </w:r>
            </w:ins>
          </w:p>
        </w:tc>
      </w:tr>
      <w:tr w:rsidR="00A64F46" w:rsidTr="004B1F3F">
        <w:tc>
          <w:tcPr>
            <w:tcW w:w="3240" w:type="dxa"/>
          </w:tcPr>
          <w:p w:rsidR="00A64F46" w:rsidRPr="00774DF6" w:rsidRDefault="00A64F46" w:rsidP="004B1F3F">
            <w:pPr>
              <w:jc w:val="both"/>
              <w:rPr>
                <w:rFonts w:ascii="Courier New" w:hAnsi="Courier New"/>
                <w:i/>
              </w:rPr>
            </w:pPr>
            <w:r w:rsidRPr="00774DF6">
              <w:rPr>
                <w:rFonts w:ascii="Courier New" w:hAnsi="Courier New"/>
                <w:i/>
              </w:rPr>
              <w:lastRenderedPageBreak/>
              <w:t>coneangle</w:t>
            </w:r>
          </w:p>
        </w:tc>
        <w:tc>
          <w:tcPr>
            <w:tcW w:w="5760" w:type="dxa"/>
          </w:tcPr>
          <w:p w:rsidR="00A64F46" w:rsidRDefault="00A64F46" w:rsidP="004B1F3F">
            <w:pPr>
              <w:jc w:val="both"/>
            </w:pPr>
            <w:r>
              <w:t>The cone angle of the instrument. This is either 90, i.e. a flat scanner, or 60 which is a cone scanner.</w:t>
            </w:r>
          </w:p>
        </w:tc>
      </w:tr>
      <w:tr w:rsidR="00A64F46" w:rsidTr="004B1F3F">
        <w:tc>
          <w:tcPr>
            <w:tcW w:w="3240" w:type="dxa"/>
          </w:tcPr>
          <w:p w:rsidR="00A64F46" w:rsidRPr="00774DF6" w:rsidRDefault="00A64F46" w:rsidP="004B1F3F">
            <w:pPr>
              <w:jc w:val="both"/>
              <w:rPr>
                <w:rFonts w:ascii="Courier New" w:hAnsi="Courier New"/>
                <w:i/>
              </w:rPr>
            </w:pPr>
            <w:r w:rsidRPr="00774DF6">
              <w:rPr>
                <w:rFonts w:ascii="Courier New" w:hAnsi="Courier New"/>
                <w:i/>
              </w:rPr>
              <w:t>tilt</w:t>
            </w:r>
          </w:p>
        </w:tc>
        <w:tc>
          <w:tcPr>
            <w:tcW w:w="5760" w:type="dxa"/>
          </w:tcPr>
          <w:p w:rsidR="00A64F46" w:rsidRDefault="00A64F46" w:rsidP="004B1F3F">
            <w:pPr>
              <w:jc w:val="both"/>
            </w:pPr>
            <w:r>
              <w:t>The tilt of the instrument that was assumed when calculating the flux.</w:t>
            </w:r>
          </w:p>
        </w:tc>
      </w:tr>
      <w:tr w:rsidR="00A64F46" w:rsidTr="004B1F3F">
        <w:tc>
          <w:tcPr>
            <w:tcW w:w="3240" w:type="dxa"/>
          </w:tcPr>
          <w:p w:rsidR="00A64F46" w:rsidRPr="00774DF6" w:rsidRDefault="00A64F46" w:rsidP="004B1F3F">
            <w:pPr>
              <w:jc w:val="both"/>
              <w:rPr>
                <w:rFonts w:ascii="Courier New" w:hAnsi="Courier New"/>
                <w:i/>
              </w:rPr>
            </w:pPr>
            <w:r w:rsidRPr="00774DF6">
              <w:rPr>
                <w:rFonts w:ascii="Courier New" w:hAnsi="Courier New"/>
                <w:i/>
              </w:rPr>
              <w:t>okflux</w:t>
            </w:r>
          </w:p>
        </w:tc>
        <w:tc>
          <w:tcPr>
            <w:tcW w:w="5760" w:type="dxa"/>
          </w:tcPr>
          <w:p w:rsidR="00A64F46" w:rsidRDefault="00A64F46" w:rsidP="004B1F3F">
            <w:pPr>
              <w:jc w:val="both"/>
            </w:pPr>
            <w:r>
              <w:t>Flag describing whether the software judged the scan to be a good measurement or not. 0 corresponds to a bad measurement, 1 corresponds to a good flux measurement.</w:t>
            </w:r>
          </w:p>
        </w:tc>
      </w:tr>
      <w:tr w:rsidR="00A64F46" w:rsidTr="004B1F3F">
        <w:tc>
          <w:tcPr>
            <w:tcW w:w="3240" w:type="dxa"/>
          </w:tcPr>
          <w:p w:rsidR="00A64F46" w:rsidRPr="00774DF6" w:rsidRDefault="00A64F46" w:rsidP="004B1F3F">
            <w:pPr>
              <w:jc w:val="both"/>
              <w:rPr>
                <w:rFonts w:ascii="Courier New" w:hAnsi="Courier New"/>
                <w:i/>
              </w:rPr>
            </w:pPr>
            <w:r w:rsidRPr="00774DF6">
              <w:rPr>
                <w:rFonts w:ascii="Courier New" w:hAnsi="Courier New"/>
                <w:i/>
              </w:rPr>
              <w:t>temperature</w:t>
            </w:r>
          </w:p>
        </w:tc>
        <w:tc>
          <w:tcPr>
            <w:tcW w:w="5760" w:type="dxa"/>
          </w:tcPr>
          <w:p w:rsidR="00A64F46" w:rsidRDefault="00A64F46" w:rsidP="004B1F3F">
            <w:pPr>
              <w:jc w:val="both"/>
            </w:pPr>
            <w:r>
              <w:t>The temperature of the instrument when collecting this scan. This is read out from the temperature sensor connected to the instrument. Value is 0.0 if no sensor is available. Information is supplied for reasons of instrument monitoring.</w:t>
            </w:r>
          </w:p>
        </w:tc>
      </w:tr>
      <w:tr w:rsidR="00A64F46" w:rsidTr="004B1F3F">
        <w:tc>
          <w:tcPr>
            <w:tcW w:w="3240" w:type="dxa"/>
          </w:tcPr>
          <w:p w:rsidR="00A64F46" w:rsidRPr="00774DF6" w:rsidRDefault="00A64F46" w:rsidP="004B1F3F">
            <w:pPr>
              <w:jc w:val="both"/>
              <w:rPr>
                <w:rFonts w:ascii="Courier New" w:hAnsi="Courier New"/>
                <w:i/>
              </w:rPr>
            </w:pPr>
            <w:r w:rsidRPr="00774DF6">
              <w:rPr>
                <w:rFonts w:ascii="Courier New" w:hAnsi="Courier New"/>
                <w:i/>
              </w:rPr>
              <w:t>batteryvoltage</w:t>
            </w:r>
          </w:p>
        </w:tc>
        <w:tc>
          <w:tcPr>
            <w:tcW w:w="5760" w:type="dxa"/>
          </w:tcPr>
          <w:p w:rsidR="00A64F46" w:rsidRDefault="00A64F46" w:rsidP="004B1F3F">
            <w:pPr>
              <w:jc w:val="both"/>
            </w:pPr>
            <w:r>
              <w:t>The input voltage to the ManneBox at the start of the scan. Information is supplied for the reason of instrument monitoring.</w:t>
            </w:r>
          </w:p>
        </w:tc>
      </w:tr>
      <w:tr w:rsidR="00A64F46" w:rsidTr="004B1F3F">
        <w:tc>
          <w:tcPr>
            <w:tcW w:w="3240" w:type="dxa"/>
          </w:tcPr>
          <w:p w:rsidR="00A64F46" w:rsidRPr="00774DF6" w:rsidRDefault="00A64F46" w:rsidP="004B1F3F">
            <w:pPr>
              <w:jc w:val="both"/>
              <w:rPr>
                <w:rFonts w:ascii="Courier New" w:hAnsi="Courier New"/>
                <w:i/>
              </w:rPr>
            </w:pPr>
            <w:r w:rsidRPr="00774DF6">
              <w:rPr>
                <w:rFonts w:ascii="Courier New" w:hAnsi="Courier New"/>
                <w:i/>
              </w:rPr>
              <w:t>exposuretime</w:t>
            </w:r>
          </w:p>
        </w:tc>
        <w:tc>
          <w:tcPr>
            <w:tcW w:w="5760" w:type="dxa"/>
          </w:tcPr>
          <w:p w:rsidR="00A64F46" w:rsidRDefault="00A64F46" w:rsidP="004B1F3F">
            <w:pPr>
              <w:jc w:val="both"/>
            </w:pPr>
            <w:r>
              <w:t>The exposure time used for the sky measurement in this scan. Can be used to monitor the status of the instrument.</w:t>
            </w:r>
          </w:p>
        </w:tc>
      </w:tr>
    </w:tbl>
    <w:p w:rsidR="00A64F46" w:rsidRDefault="00A64F46" w:rsidP="00A64F46">
      <w:pPr>
        <w:jc w:val="both"/>
      </w:pPr>
    </w:p>
    <w:p w:rsidR="00A64F46" w:rsidRDefault="000F7E4C" w:rsidP="00A64F46">
      <w:pPr>
        <w:pStyle w:val="Heading3"/>
        <w:jc w:val="both"/>
      </w:pPr>
      <w:bookmarkStart w:id="2165" w:name="_Toc450222018"/>
      <w:r>
        <w:t>5</w:t>
      </w:r>
      <w:r w:rsidR="00A64F46">
        <w:t>.</w:t>
      </w:r>
      <w:r w:rsidR="004B2DD2">
        <w:t>4</w:t>
      </w:r>
      <w:r>
        <w:t>.5</w:t>
      </w:r>
      <w:r w:rsidR="00A64F46">
        <w:t xml:space="preserve"> StatusLog</w:t>
      </w:r>
      <w:bookmarkEnd w:id="2165"/>
    </w:p>
    <w:p w:rsidR="00A64F46" w:rsidRDefault="00A64F46" w:rsidP="00A64F46">
      <w:pPr>
        <w:jc w:val="both"/>
      </w:pPr>
      <w:r>
        <w:t>A file containing the messages shown in the ‘Status Messages’ list box in the bottom of the main window in the NovacProgram. This file contains useful debugging information and should always be supplied when reporting bugs/strange behaviour of the program.</w:t>
      </w:r>
    </w:p>
    <w:p w:rsidR="00A64F46" w:rsidRDefault="00A64F46" w:rsidP="00A64F46"/>
    <w:p w:rsidR="00A64F46" w:rsidRDefault="000F7E4C" w:rsidP="00A64F46">
      <w:pPr>
        <w:pStyle w:val="Heading3"/>
        <w:jc w:val="both"/>
      </w:pPr>
      <w:bookmarkStart w:id="2166" w:name="_Ref447197045"/>
      <w:bookmarkStart w:id="2167" w:name="_Ref447197056"/>
      <w:bookmarkStart w:id="2168" w:name="_Ref447197065"/>
      <w:bookmarkStart w:id="2169" w:name="_Toc450222019"/>
      <w:r>
        <w:t>5</w:t>
      </w:r>
      <w:r w:rsidR="00A64F46">
        <w:t>.</w:t>
      </w:r>
      <w:r w:rsidR="004B2DD2">
        <w:t>4</w:t>
      </w:r>
      <w:r>
        <w:t>.6</w:t>
      </w:r>
      <w:r w:rsidR="00A64F46">
        <w:t xml:space="preserve"> Wind field file</w:t>
      </w:r>
      <w:bookmarkEnd w:id="2166"/>
      <w:bookmarkEnd w:id="2167"/>
      <w:bookmarkEnd w:id="2168"/>
      <w:bookmarkEnd w:id="2169"/>
    </w:p>
    <w:p w:rsidR="000F7E4C" w:rsidRPr="000F7E4C" w:rsidDel="0057781A" w:rsidRDefault="000F7E4C" w:rsidP="000F7E4C">
      <w:pPr>
        <w:rPr>
          <w:del w:id="2170" w:author="Santiago Arellano" w:date="2016-03-31T15:57:00Z"/>
          <w:color w:val="FF0000"/>
        </w:rPr>
      </w:pPr>
      <w:del w:id="2171" w:author="Santiago Arellano" w:date="2016-03-31T15:57:00Z">
        <w:r w:rsidRPr="000F7E4C" w:rsidDel="0057781A">
          <w:rPr>
            <w:color w:val="FF0000"/>
          </w:rPr>
          <w:delText>TODO: add information about the wind field file here</w:delText>
        </w:r>
      </w:del>
    </w:p>
    <w:p w:rsidR="008F5BF9" w:rsidRDefault="00836030" w:rsidP="00A64F46">
      <w:pPr>
        <w:rPr>
          <w:ins w:id="2172" w:author="Santiago Arellano" w:date="2016-03-31T16:15:00Z"/>
        </w:rPr>
      </w:pPr>
      <w:ins w:id="2173" w:author="Santiago Arellano" w:date="2016-03-31T16:00:00Z">
        <w:r>
          <w:t xml:space="preserve">When re-evaluating scans with the NovacProgram it is convenient to read out the </w:t>
        </w:r>
      </w:ins>
      <w:ins w:id="2174" w:author="Santiago Arellano" w:date="2016-03-31T16:01:00Z">
        <w:r>
          <w:t>plume</w:t>
        </w:r>
      </w:ins>
      <w:ins w:id="2175" w:author="Santiago Arellano" w:date="2016-03-31T16:00:00Z">
        <w:r>
          <w:t xml:space="preserve"> parameters (speed, direction and height of the plume)</w:t>
        </w:r>
      </w:ins>
      <w:ins w:id="2176" w:author="Santiago Arellano" w:date="2016-03-31T16:01:00Z">
        <w:r>
          <w:t xml:space="preserve"> from a single file. This can be called when re-evaluating fluxes for example, by clicking on </w:t>
        </w:r>
      </w:ins>
      <w:ins w:id="2177" w:author="Santiago Arellano" w:date="2016-03-31T16:05:00Z">
        <w:r>
          <w:t>‘Analysis-&gt;Flux-&gt;File-&gt;Import Wind Data-&gt;Import WindField from file’</w:t>
        </w:r>
      </w:ins>
      <w:ins w:id="2178" w:author="Santiago Arellano" w:date="2016-03-31T16:06:00Z">
        <w:r>
          <w:t xml:space="preserve"> and selecting on the browser the respective file. </w:t>
        </w:r>
      </w:ins>
    </w:p>
    <w:p w:rsidR="008F5BF9" w:rsidRDefault="008F5BF9" w:rsidP="00A64F46">
      <w:pPr>
        <w:rPr>
          <w:ins w:id="2179" w:author="Santiago Arellano" w:date="2016-03-31T16:15:00Z"/>
        </w:rPr>
      </w:pPr>
    </w:p>
    <w:p w:rsidR="008F5BF9" w:rsidRDefault="008F5BF9">
      <w:pPr>
        <w:jc w:val="center"/>
        <w:rPr>
          <w:ins w:id="2180" w:author="Santiago Arellano" w:date="2016-03-31T16:15:00Z"/>
        </w:rPr>
        <w:pPrChange w:id="2181" w:author="Santiago Arellano" w:date="2016-03-31T16:15:00Z">
          <w:pPr/>
        </w:pPrChange>
      </w:pPr>
      <w:ins w:id="2182" w:author="Santiago Arellano" w:date="2016-03-31T16:15:00Z">
        <w:r>
          <w:rPr>
            <w:noProof/>
            <w:lang w:val="en-US"/>
          </w:rPr>
          <w:lastRenderedPageBreak/>
          <w:drawing>
            <wp:inline distT="0" distB="0" distL="0" distR="0" wp14:anchorId="588ECCE6" wp14:editId="795767B2">
              <wp:extent cx="4282848" cy="2804908"/>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338" r="49946"/>
                      <a:stretch/>
                    </pic:blipFill>
                    <pic:spPr bwMode="auto">
                      <a:xfrm>
                        <a:off x="0" y="0"/>
                        <a:ext cx="4290242" cy="2809750"/>
                      </a:xfrm>
                      <a:prstGeom prst="rect">
                        <a:avLst/>
                      </a:prstGeom>
                      <a:ln>
                        <a:noFill/>
                      </a:ln>
                      <a:extLst>
                        <a:ext uri="{53640926-AAD7-44D8-BBD7-CCE9431645EC}">
                          <a14:shadowObscured xmlns:a14="http://schemas.microsoft.com/office/drawing/2010/main"/>
                        </a:ext>
                      </a:extLst>
                    </pic:spPr>
                  </pic:pic>
                </a:graphicData>
              </a:graphic>
            </wp:inline>
          </w:drawing>
        </w:r>
      </w:ins>
    </w:p>
    <w:p w:rsidR="008F5BF9" w:rsidRDefault="008F5BF9">
      <w:pPr>
        <w:pStyle w:val="Caption"/>
        <w:jc w:val="center"/>
        <w:rPr>
          <w:ins w:id="2183" w:author="Santiago Arellano" w:date="2016-03-31T16:16:00Z"/>
        </w:rPr>
        <w:pPrChange w:id="2184" w:author="Santiago Arellano" w:date="2016-03-31T16:16:00Z">
          <w:pPr/>
        </w:pPrChange>
      </w:pPr>
      <w:ins w:id="2185" w:author="Santiago Arellano" w:date="2016-03-31T16:16:00Z">
        <w:r>
          <w:t xml:space="preserve">Figure </w:t>
        </w:r>
        <w:r>
          <w:fldChar w:fldCharType="begin"/>
        </w:r>
        <w:r>
          <w:instrText xml:space="preserve"> SEQ Figure \* ARABIC </w:instrText>
        </w:r>
      </w:ins>
      <w:r>
        <w:fldChar w:fldCharType="separate"/>
      </w:r>
      <w:ins w:id="2186" w:author="Santiago Arellano" w:date="2016-03-31T17:01:00Z">
        <w:r w:rsidR="000D559E">
          <w:rPr>
            <w:noProof/>
          </w:rPr>
          <w:t>36</w:t>
        </w:r>
      </w:ins>
      <w:ins w:id="2187" w:author="Santiago Arellano" w:date="2016-03-31T16:16:00Z">
        <w:r>
          <w:fldChar w:fldCharType="end"/>
        </w:r>
        <w:r>
          <w:t>. Selecting a wind file for flux-re-evalution with the NovacProgram.</w:t>
        </w:r>
      </w:ins>
    </w:p>
    <w:p w:rsidR="00A64F46" w:rsidRDefault="00836030" w:rsidP="00A64F46">
      <w:pPr>
        <w:rPr>
          <w:ins w:id="2188" w:author="Santiago Arellano" w:date="2016-03-31T16:06:00Z"/>
        </w:rPr>
      </w:pPr>
      <w:ins w:id="2189" w:author="Santiago Arellano" w:date="2016-03-31T16:06:00Z">
        <w:r>
          <w:t>The name assigned to the file is not important, but it should be a *.txt file containing the following fields in this format:</w:t>
        </w:r>
      </w:ins>
    </w:p>
    <w:p w:rsidR="00836030" w:rsidRDefault="00836030" w:rsidP="00A64F46">
      <w:pPr>
        <w:rPr>
          <w:ins w:id="2190" w:author="Santiago Arellano" w:date="2016-03-31T16:06:00Z"/>
        </w:rPr>
      </w:pPr>
    </w:p>
    <w:p w:rsidR="00836030" w:rsidRDefault="00836030">
      <w:pPr>
        <w:ind w:left="1440" w:firstLine="720"/>
        <w:rPr>
          <w:ins w:id="2191" w:author="Santiago Arellano" w:date="2016-03-31T16:07:00Z"/>
          <w:rFonts w:ascii="Batang" w:eastAsia="Batang" w:hAnsi="Batang"/>
          <w:sz w:val="20"/>
          <w:szCs w:val="20"/>
        </w:rPr>
        <w:pPrChange w:id="2192" w:author="Santiago Arellano" w:date="2016-03-31T16:09:00Z">
          <w:pPr/>
        </w:pPrChange>
      </w:pPr>
      <w:ins w:id="2193" w:author="Santiago Arellano" w:date="2016-03-31T16:07:00Z">
        <w:r>
          <w:rPr>
            <w:rFonts w:ascii="Batang" w:eastAsia="Batang" w:hAnsi="Batang"/>
            <w:sz w:val="20"/>
            <w:szCs w:val="20"/>
          </w:rPr>
          <w:t>date</w:t>
        </w:r>
        <w:r>
          <w:rPr>
            <w:rFonts w:ascii="Batang" w:eastAsia="Batang" w:hAnsi="Batang"/>
            <w:sz w:val="20"/>
            <w:szCs w:val="20"/>
          </w:rPr>
          <w:tab/>
          <w:t>time</w:t>
        </w:r>
        <w:r>
          <w:rPr>
            <w:rFonts w:ascii="Batang" w:eastAsia="Batang" w:hAnsi="Batang"/>
            <w:sz w:val="20"/>
            <w:szCs w:val="20"/>
          </w:rPr>
          <w:tab/>
          <w:t>ws</w:t>
        </w:r>
        <w:r>
          <w:rPr>
            <w:rFonts w:ascii="Batang" w:eastAsia="Batang" w:hAnsi="Batang"/>
            <w:sz w:val="20"/>
            <w:szCs w:val="20"/>
          </w:rPr>
          <w:tab/>
          <w:t>wd</w:t>
        </w:r>
        <w:r>
          <w:rPr>
            <w:rFonts w:ascii="Batang" w:eastAsia="Batang" w:hAnsi="Batang"/>
            <w:sz w:val="20"/>
            <w:szCs w:val="20"/>
          </w:rPr>
          <w:tab/>
          <w:t>ph</w:t>
        </w:r>
      </w:ins>
    </w:p>
    <w:p w:rsidR="00836030" w:rsidRPr="00836030" w:rsidRDefault="00836030">
      <w:pPr>
        <w:ind w:left="1440" w:firstLine="720"/>
        <w:rPr>
          <w:ins w:id="2194" w:author="Santiago Arellano" w:date="2016-03-31T16:07:00Z"/>
          <w:rFonts w:ascii="Batang" w:eastAsia="Batang" w:hAnsi="Batang"/>
          <w:sz w:val="20"/>
          <w:szCs w:val="20"/>
          <w:rPrChange w:id="2195" w:author="Santiago Arellano" w:date="2016-03-31T16:07:00Z">
            <w:rPr>
              <w:ins w:id="2196" w:author="Santiago Arellano" w:date="2016-03-31T16:07:00Z"/>
            </w:rPr>
          </w:rPrChange>
        </w:rPr>
        <w:pPrChange w:id="2197" w:author="Santiago Arellano" w:date="2016-03-31T16:09:00Z">
          <w:pPr/>
        </w:pPrChange>
      </w:pPr>
      <w:ins w:id="2198" w:author="Santiago Arellano" w:date="2016-03-31T16:07:00Z">
        <w:r>
          <w:rPr>
            <w:rFonts w:ascii="Batang" w:eastAsia="Batang" w:hAnsi="Batang"/>
            <w:sz w:val="20"/>
            <w:szCs w:val="20"/>
          </w:rPr>
          <w:t>2</w:t>
        </w:r>
        <w:r w:rsidRPr="00836030">
          <w:rPr>
            <w:rFonts w:ascii="Batang" w:eastAsia="Batang" w:hAnsi="Batang"/>
            <w:sz w:val="20"/>
            <w:szCs w:val="20"/>
            <w:rPrChange w:id="2199" w:author="Santiago Arellano" w:date="2016-03-31T16:07:00Z">
              <w:rPr/>
            </w:rPrChange>
          </w:rPr>
          <w:t>015.10.20</w:t>
        </w:r>
        <w:r w:rsidRPr="00836030">
          <w:rPr>
            <w:rFonts w:ascii="Batang" w:eastAsia="Batang" w:hAnsi="Batang"/>
            <w:sz w:val="20"/>
            <w:szCs w:val="20"/>
            <w:rPrChange w:id="2200" w:author="Santiago Arellano" w:date="2016-03-31T16:07:00Z">
              <w:rPr/>
            </w:rPrChange>
          </w:rPr>
          <w:tab/>
          <w:t>10:00</w:t>
        </w:r>
        <w:r w:rsidRPr="00836030">
          <w:rPr>
            <w:rFonts w:ascii="Batang" w:eastAsia="Batang" w:hAnsi="Batang"/>
            <w:sz w:val="20"/>
            <w:szCs w:val="20"/>
            <w:rPrChange w:id="2201" w:author="Santiago Arellano" w:date="2016-03-31T16:07:00Z">
              <w:rPr/>
            </w:rPrChange>
          </w:rPr>
          <w:tab/>
          <w:t>3</w:t>
        </w:r>
        <w:r w:rsidRPr="00836030">
          <w:rPr>
            <w:rFonts w:ascii="Batang" w:eastAsia="Batang" w:hAnsi="Batang"/>
            <w:sz w:val="20"/>
            <w:szCs w:val="20"/>
            <w:rPrChange w:id="2202" w:author="Santiago Arellano" w:date="2016-03-31T16:07:00Z">
              <w:rPr/>
            </w:rPrChange>
          </w:rPr>
          <w:tab/>
          <w:t>360</w:t>
        </w:r>
        <w:r>
          <w:rPr>
            <w:rFonts w:ascii="Batang" w:eastAsia="Batang" w:hAnsi="Batang"/>
            <w:sz w:val="20"/>
            <w:szCs w:val="20"/>
          </w:rPr>
          <w:tab/>
          <w:t>1500</w:t>
        </w:r>
      </w:ins>
    </w:p>
    <w:p w:rsidR="00836030" w:rsidRPr="00836030" w:rsidRDefault="00836030">
      <w:pPr>
        <w:ind w:left="1440" w:firstLine="720"/>
        <w:rPr>
          <w:ins w:id="2203" w:author="Santiago Arellano" w:date="2016-03-31T16:07:00Z"/>
          <w:rFonts w:ascii="Batang" w:eastAsia="Batang" w:hAnsi="Batang"/>
          <w:sz w:val="20"/>
          <w:szCs w:val="20"/>
          <w:rPrChange w:id="2204" w:author="Santiago Arellano" w:date="2016-03-31T16:07:00Z">
            <w:rPr>
              <w:ins w:id="2205" w:author="Santiago Arellano" w:date="2016-03-31T16:07:00Z"/>
            </w:rPr>
          </w:rPrChange>
        </w:rPr>
        <w:pPrChange w:id="2206" w:author="Santiago Arellano" w:date="2016-03-31T16:09:00Z">
          <w:pPr/>
        </w:pPrChange>
      </w:pPr>
      <w:ins w:id="2207" w:author="Santiago Arellano" w:date="2016-03-31T16:07:00Z">
        <w:r w:rsidRPr="00836030">
          <w:rPr>
            <w:rFonts w:ascii="Batang" w:eastAsia="Batang" w:hAnsi="Batang"/>
            <w:sz w:val="20"/>
            <w:szCs w:val="20"/>
            <w:rPrChange w:id="2208" w:author="Santiago Arellano" w:date="2016-03-31T16:07:00Z">
              <w:rPr/>
            </w:rPrChange>
          </w:rPr>
          <w:t>2015.10.20</w:t>
        </w:r>
        <w:r w:rsidRPr="00836030">
          <w:rPr>
            <w:rFonts w:ascii="Batang" w:eastAsia="Batang" w:hAnsi="Batang"/>
            <w:sz w:val="20"/>
            <w:szCs w:val="20"/>
            <w:rPrChange w:id="2209" w:author="Santiago Arellano" w:date="2016-03-31T16:07:00Z">
              <w:rPr/>
            </w:rPrChange>
          </w:rPr>
          <w:tab/>
          <w:t>11:00</w:t>
        </w:r>
        <w:r w:rsidRPr="00836030">
          <w:rPr>
            <w:rFonts w:ascii="Batang" w:eastAsia="Batang" w:hAnsi="Batang"/>
            <w:sz w:val="20"/>
            <w:szCs w:val="20"/>
            <w:rPrChange w:id="2210" w:author="Santiago Arellano" w:date="2016-03-31T16:07:00Z">
              <w:rPr/>
            </w:rPrChange>
          </w:rPr>
          <w:tab/>
          <w:t>2.3</w:t>
        </w:r>
        <w:r w:rsidRPr="00836030">
          <w:rPr>
            <w:rFonts w:ascii="Batang" w:eastAsia="Batang" w:hAnsi="Batang"/>
            <w:sz w:val="20"/>
            <w:szCs w:val="20"/>
            <w:rPrChange w:id="2211" w:author="Santiago Arellano" w:date="2016-03-31T16:07:00Z">
              <w:rPr/>
            </w:rPrChange>
          </w:rPr>
          <w:tab/>
          <w:t>350</w:t>
        </w:r>
        <w:r>
          <w:rPr>
            <w:rFonts w:ascii="Batang" w:eastAsia="Batang" w:hAnsi="Batang"/>
            <w:sz w:val="20"/>
            <w:szCs w:val="20"/>
          </w:rPr>
          <w:tab/>
        </w:r>
      </w:ins>
      <w:ins w:id="2212" w:author="Santiago Arellano" w:date="2016-03-31T16:08:00Z">
        <w:r>
          <w:rPr>
            <w:rFonts w:ascii="Batang" w:eastAsia="Batang" w:hAnsi="Batang"/>
            <w:sz w:val="20"/>
            <w:szCs w:val="20"/>
          </w:rPr>
          <w:t>1200</w:t>
        </w:r>
      </w:ins>
    </w:p>
    <w:p w:rsidR="00836030" w:rsidRPr="00836030" w:rsidRDefault="00836030">
      <w:pPr>
        <w:ind w:left="1440" w:firstLine="720"/>
        <w:rPr>
          <w:ins w:id="2213" w:author="Santiago Arellano" w:date="2016-03-31T16:07:00Z"/>
          <w:rFonts w:ascii="Batang" w:eastAsia="Batang" w:hAnsi="Batang"/>
          <w:sz w:val="20"/>
          <w:szCs w:val="20"/>
          <w:rPrChange w:id="2214" w:author="Santiago Arellano" w:date="2016-03-31T16:07:00Z">
            <w:rPr>
              <w:ins w:id="2215" w:author="Santiago Arellano" w:date="2016-03-31T16:07:00Z"/>
            </w:rPr>
          </w:rPrChange>
        </w:rPr>
        <w:pPrChange w:id="2216" w:author="Santiago Arellano" w:date="2016-03-31T16:09:00Z">
          <w:pPr/>
        </w:pPrChange>
      </w:pPr>
      <w:ins w:id="2217" w:author="Santiago Arellano" w:date="2016-03-31T16:07:00Z">
        <w:r w:rsidRPr="00836030">
          <w:rPr>
            <w:rFonts w:ascii="Batang" w:eastAsia="Batang" w:hAnsi="Batang"/>
            <w:sz w:val="20"/>
            <w:szCs w:val="20"/>
            <w:rPrChange w:id="2218" w:author="Santiago Arellano" w:date="2016-03-31T16:07:00Z">
              <w:rPr/>
            </w:rPrChange>
          </w:rPr>
          <w:t>2015.10.20</w:t>
        </w:r>
        <w:r w:rsidRPr="00836030">
          <w:rPr>
            <w:rFonts w:ascii="Batang" w:eastAsia="Batang" w:hAnsi="Batang"/>
            <w:sz w:val="20"/>
            <w:szCs w:val="20"/>
            <w:rPrChange w:id="2219" w:author="Santiago Arellano" w:date="2016-03-31T16:07:00Z">
              <w:rPr/>
            </w:rPrChange>
          </w:rPr>
          <w:tab/>
          <w:t>12:00</w:t>
        </w:r>
        <w:r w:rsidRPr="00836030">
          <w:rPr>
            <w:rFonts w:ascii="Batang" w:eastAsia="Batang" w:hAnsi="Batang"/>
            <w:sz w:val="20"/>
            <w:szCs w:val="20"/>
            <w:rPrChange w:id="2220" w:author="Santiago Arellano" w:date="2016-03-31T16:07:00Z">
              <w:rPr/>
            </w:rPrChange>
          </w:rPr>
          <w:tab/>
          <w:t>2.8</w:t>
        </w:r>
        <w:r w:rsidRPr="00836030">
          <w:rPr>
            <w:rFonts w:ascii="Batang" w:eastAsia="Batang" w:hAnsi="Batang"/>
            <w:sz w:val="20"/>
            <w:szCs w:val="20"/>
            <w:rPrChange w:id="2221" w:author="Santiago Arellano" w:date="2016-03-31T16:07:00Z">
              <w:rPr/>
            </w:rPrChange>
          </w:rPr>
          <w:tab/>
          <w:t>360</w:t>
        </w:r>
      </w:ins>
      <w:ins w:id="2222" w:author="Santiago Arellano" w:date="2016-03-31T16:08:00Z">
        <w:r>
          <w:rPr>
            <w:rFonts w:ascii="Batang" w:eastAsia="Batang" w:hAnsi="Batang"/>
            <w:sz w:val="20"/>
            <w:szCs w:val="20"/>
          </w:rPr>
          <w:tab/>
          <w:t>1350</w:t>
        </w:r>
      </w:ins>
    </w:p>
    <w:p w:rsidR="00836030" w:rsidRPr="00836030" w:rsidRDefault="00836030">
      <w:pPr>
        <w:ind w:left="1440" w:firstLine="720"/>
        <w:rPr>
          <w:ins w:id="2223" w:author="Santiago Arellano" w:date="2016-03-31T16:07:00Z"/>
          <w:rFonts w:ascii="Batang" w:eastAsia="Batang" w:hAnsi="Batang"/>
          <w:sz w:val="20"/>
          <w:szCs w:val="20"/>
          <w:rPrChange w:id="2224" w:author="Santiago Arellano" w:date="2016-03-31T16:07:00Z">
            <w:rPr>
              <w:ins w:id="2225" w:author="Santiago Arellano" w:date="2016-03-31T16:07:00Z"/>
            </w:rPr>
          </w:rPrChange>
        </w:rPr>
        <w:pPrChange w:id="2226" w:author="Santiago Arellano" w:date="2016-03-31T16:09:00Z">
          <w:pPr/>
        </w:pPrChange>
      </w:pPr>
      <w:ins w:id="2227" w:author="Santiago Arellano" w:date="2016-03-31T16:07:00Z">
        <w:r w:rsidRPr="00836030">
          <w:rPr>
            <w:rFonts w:ascii="Batang" w:eastAsia="Batang" w:hAnsi="Batang"/>
            <w:sz w:val="20"/>
            <w:szCs w:val="20"/>
            <w:rPrChange w:id="2228" w:author="Santiago Arellano" w:date="2016-03-31T16:07:00Z">
              <w:rPr/>
            </w:rPrChange>
          </w:rPr>
          <w:t>2015.10.20</w:t>
        </w:r>
        <w:r w:rsidRPr="00836030">
          <w:rPr>
            <w:rFonts w:ascii="Batang" w:eastAsia="Batang" w:hAnsi="Batang"/>
            <w:sz w:val="20"/>
            <w:szCs w:val="20"/>
            <w:rPrChange w:id="2229" w:author="Santiago Arellano" w:date="2016-03-31T16:07:00Z">
              <w:rPr/>
            </w:rPrChange>
          </w:rPr>
          <w:tab/>
          <w:t>13:00</w:t>
        </w:r>
        <w:r w:rsidRPr="00836030">
          <w:rPr>
            <w:rFonts w:ascii="Batang" w:eastAsia="Batang" w:hAnsi="Batang"/>
            <w:sz w:val="20"/>
            <w:szCs w:val="20"/>
            <w:rPrChange w:id="2230" w:author="Santiago Arellano" w:date="2016-03-31T16:07:00Z">
              <w:rPr/>
            </w:rPrChange>
          </w:rPr>
          <w:tab/>
          <w:t>3</w:t>
        </w:r>
        <w:r w:rsidRPr="00836030">
          <w:rPr>
            <w:rFonts w:ascii="Batang" w:eastAsia="Batang" w:hAnsi="Batang"/>
            <w:sz w:val="20"/>
            <w:szCs w:val="20"/>
            <w:rPrChange w:id="2231" w:author="Santiago Arellano" w:date="2016-03-31T16:07:00Z">
              <w:rPr/>
            </w:rPrChange>
          </w:rPr>
          <w:tab/>
          <w:t>360</w:t>
        </w:r>
      </w:ins>
      <w:ins w:id="2232" w:author="Santiago Arellano" w:date="2016-03-31T16:08:00Z">
        <w:r>
          <w:rPr>
            <w:rFonts w:ascii="Batang" w:eastAsia="Batang" w:hAnsi="Batang"/>
            <w:sz w:val="20"/>
            <w:szCs w:val="20"/>
          </w:rPr>
          <w:tab/>
          <w:t>1750</w:t>
        </w:r>
      </w:ins>
    </w:p>
    <w:p w:rsidR="00836030" w:rsidRPr="00836030" w:rsidRDefault="00836030">
      <w:pPr>
        <w:ind w:left="1440" w:firstLine="720"/>
        <w:rPr>
          <w:ins w:id="2233" w:author="Santiago Arellano" w:date="2016-03-31T16:07:00Z"/>
          <w:rFonts w:ascii="Batang" w:eastAsia="Batang" w:hAnsi="Batang"/>
          <w:sz w:val="20"/>
          <w:szCs w:val="20"/>
          <w:rPrChange w:id="2234" w:author="Santiago Arellano" w:date="2016-03-31T16:07:00Z">
            <w:rPr>
              <w:ins w:id="2235" w:author="Santiago Arellano" w:date="2016-03-31T16:07:00Z"/>
            </w:rPr>
          </w:rPrChange>
        </w:rPr>
        <w:pPrChange w:id="2236" w:author="Santiago Arellano" w:date="2016-03-31T16:09:00Z">
          <w:pPr/>
        </w:pPrChange>
      </w:pPr>
      <w:ins w:id="2237" w:author="Santiago Arellano" w:date="2016-03-31T16:07:00Z">
        <w:r w:rsidRPr="00836030">
          <w:rPr>
            <w:rFonts w:ascii="Batang" w:eastAsia="Batang" w:hAnsi="Batang"/>
            <w:sz w:val="20"/>
            <w:szCs w:val="20"/>
            <w:rPrChange w:id="2238" w:author="Santiago Arellano" w:date="2016-03-31T16:07:00Z">
              <w:rPr/>
            </w:rPrChange>
          </w:rPr>
          <w:t>2015.10.20</w:t>
        </w:r>
        <w:r w:rsidRPr="00836030">
          <w:rPr>
            <w:rFonts w:ascii="Batang" w:eastAsia="Batang" w:hAnsi="Batang"/>
            <w:sz w:val="20"/>
            <w:szCs w:val="20"/>
            <w:rPrChange w:id="2239" w:author="Santiago Arellano" w:date="2016-03-31T16:07:00Z">
              <w:rPr/>
            </w:rPrChange>
          </w:rPr>
          <w:tab/>
          <w:t>14:00</w:t>
        </w:r>
        <w:r w:rsidRPr="00836030">
          <w:rPr>
            <w:rFonts w:ascii="Batang" w:eastAsia="Batang" w:hAnsi="Batang"/>
            <w:sz w:val="20"/>
            <w:szCs w:val="20"/>
            <w:rPrChange w:id="2240" w:author="Santiago Arellano" w:date="2016-03-31T16:07:00Z">
              <w:rPr/>
            </w:rPrChange>
          </w:rPr>
          <w:tab/>
          <w:t>3.3</w:t>
        </w:r>
        <w:r w:rsidRPr="00836030">
          <w:rPr>
            <w:rFonts w:ascii="Batang" w:eastAsia="Batang" w:hAnsi="Batang"/>
            <w:sz w:val="20"/>
            <w:szCs w:val="20"/>
            <w:rPrChange w:id="2241" w:author="Santiago Arellano" w:date="2016-03-31T16:07:00Z">
              <w:rPr/>
            </w:rPrChange>
          </w:rPr>
          <w:tab/>
          <w:t>10</w:t>
        </w:r>
      </w:ins>
      <w:ins w:id="2242" w:author="Santiago Arellano" w:date="2016-03-31T16:08:00Z">
        <w:r>
          <w:rPr>
            <w:rFonts w:ascii="Batang" w:eastAsia="Batang" w:hAnsi="Batang"/>
            <w:sz w:val="20"/>
            <w:szCs w:val="20"/>
          </w:rPr>
          <w:tab/>
          <w:t>2100</w:t>
        </w:r>
      </w:ins>
    </w:p>
    <w:p w:rsidR="00836030" w:rsidRPr="00836030" w:rsidRDefault="00836030">
      <w:pPr>
        <w:ind w:left="1440" w:firstLine="720"/>
        <w:rPr>
          <w:ins w:id="2243" w:author="Santiago Arellano" w:date="2016-03-31T16:07:00Z"/>
          <w:rFonts w:ascii="Batang" w:eastAsia="Batang" w:hAnsi="Batang"/>
          <w:sz w:val="20"/>
          <w:szCs w:val="20"/>
          <w:rPrChange w:id="2244" w:author="Santiago Arellano" w:date="2016-03-31T16:07:00Z">
            <w:rPr>
              <w:ins w:id="2245" w:author="Santiago Arellano" w:date="2016-03-31T16:07:00Z"/>
            </w:rPr>
          </w:rPrChange>
        </w:rPr>
        <w:pPrChange w:id="2246" w:author="Santiago Arellano" w:date="2016-03-31T16:09:00Z">
          <w:pPr/>
        </w:pPrChange>
      </w:pPr>
      <w:ins w:id="2247" w:author="Santiago Arellano" w:date="2016-03-31T16:07:00Z">
        <w:r w:rsidRPr="00836030">
          <w:rPr>
            <w:rFonts w:ascii="Batang" w:eastAsia="Batang" w:hAnsi="Batang"/>
            <w:sz w:val="20"/>
            <w:szCs w:val="20"/>
            <w:rPrChange w:id="2248" w:author="Santiago Arellano" w:date="2016-03-31T16:07:00Z">
              <w:rPr/>
            </w:rPrChange>
          </w:rPr>
          <w:t>2015.10.20</w:t>
        </w:r>
        <w:r w:rsidRPr="00836030">
          <w:rPr>
            <w:rFonts w:ascii="Batang" w:eastAsia="Batang" w:hAnsi="Batang"/>
            <w:sz w:val="20"/>
            <w:szCs w:val="20"/>
            <w:rPrChange w:id="2249" w:author="Santiago Arellano" w:date="2016-03-31T16:07:00Z">
              <w:rPr/>
            </w:rPrChange>
          </w:rPr>
          <w:tab/>
          <w:t>15:00</w:t>
        </w:r>
        <w:r w:rsidRPr="00836030">
          <w:rPr>
            <w:rFonts w:ascii="Batang" w:eastAsia="Batang" w:hAnsi="Batang"/>
            <w:sz w:val="20"/>
            <w:szCs w:val="20"/>
            <w:rPrChange w:id="2250" w:author="Santiago Arellano" w:date="2016-03-31T16:07:00Z">
              <w:rPr/>
            </w:rPrChange>
          </w:rPr>
          <w:tab/>
          <w:t>2.7</w:t>
        </w:r>
        <w:r w:rsidRPr="00836030">
          <w:rPr>
            <w:rFonts w:ascii="Batang" w:eastAsia="Batang" w:hAnsi="Batang"/>
            <w:sz w:val="20"/>
            <w:szCs w:val="20"/>
            <w:rPrChange w:id="2251" w:author="Santiago Arellano" w:date="2016-03-31T16:07:00Z">
              <w:rPr/>
            </w:rPrChange>
          </w:rPr>
          <w:tab/>
          <w:t>350</w:t>
        </w:r>
      </w:ins>
      <w:ins w:id="2252" w:author="Santiago Arellano" w:date="2016-03-31T16:08:00Z">
        <w:r>
          <w:rPr>
            <w:rFonts w:ascii="Batang" w:eastAsia="Batang" w:hAnsi="Batang"/>
            <w:sz w:val="20"/>
            <w:szCs w:val="20"/>
          </w:rPr>
          <w:tab/>
          <w:t>1900</w:t>
        </w:r>
      </w:ins>
    </w:p>
    <w:p w:rsidR="00836030" w:rsidRDefault="00836030">
      <w:pPr>
        <w:ind w:left="1440" w:firstLine="720"/>
        <w:rPr>
          <w:ins w:id="2253" w:author="Santiago Arellano" w:date="2016-03-31T16:09:00Z"/>
          <w:rFonts w:ascii="Batang" w:eastAsia="Batang" w:hAnsi="Batang"/>
          <w:sz w:val="20"/>
          <w:szCs w:val="20"/>
        </w:rPr>
        <w:pPrChange w:id="2254" w:author="Santiago Arellano" w:date="2016-03-31T16:09:00Z">
          <w:pPr/>
        </w:pPrChange>
      </w:pPr>
      <w:ins w:id="2255" w:author="Santiago Arellano" w:date="2016-03-31T16:07:00Z">
        <w:r w:rsidRPr="00836030">
          <w:rPr>
            <w:rFonts w:ascii="Batang" w:eastAsia="Batang" w:hAnsi="Batang"/>
            <w:sz w:val="20"/>
            <w:szCs w:val="20"/>
            <w:rPrChange w:id="2256" w:author="Santiago Arellano" w:date="2016-03-31T16:07:00Z">
              <w:rPr/>
            </w:rPrChange>
          </w:rPr>
          <w:t>2015.10.20</w:t>
        </w:r>
        <w:r w:rsidRPr="00836030">
          <w:rPr>
            <w:rFonts w:ascii="Batang" w:eastAsia="Batang" w:hAnsi="Batang"/>
            <w:sz w:val="20"/>
            <w:szCs w:val="20"/>
            <w:rPrChange w:id="2257" w:author="Santiago Arellano" w:date="2016-03-31T16:07:00Z">
              <w:rPr/>
            </w:rPrChange>
          </w:rPr>
          <w:tab/>
          <w:t>16:00</w:t>
        </w:r>
        <w:r w:rsidRPr="00836030">
          <w:rPr>
            <w:rFonts w:ascii="Batang" w:eastAsia="Batang" w:hAnsi="Batang"/>
            <w:sz w:val="20"/>
            <w:szCs w:val="20"/>
            <w:rPrChange w:id="2258" w:author="Santiago Arellano" w:date="2016-03-31T16:07:00Z">
              <w:rPr/>
            </w:rPrChange>
          </w:rPr>
          <w:tab/>
          <w:t>2.8</w:t>
        </w:r>
        <w:r w:rsidRPr="00836030">
          <w:rPr>
            <w:rFonts w:ascii="Batang" w:eastAsia="Batang" w:hAnsi="Batang"/>
            <w:sz w:val="20"/>
            <w:szCs w:val="20"/>
            <w:rPrChange w:id="2259" w:author="Santiago Arellano" w:date="2016-03-31T16:07:00Z">
              <w:rPr/>
            </w:rPrChange>
          </w:rPr>
          <w:tab/>
          <w:t>310</w:t>
        </w:r>
      </w:ins>
      <w:ins w:id="2260" w:author="Santiago Arellano" w:date="2016-03-31T16:08:00Z">
        <w:r>
          <w:rPr>
            <w:rFonts w:ascii="Batang" w:eastAsia="Batang" w:hAnsi="Batang"/>
            <w:sz w:val="20"/>
            <w:szCs w:val="20"/>
          </w:rPr>
          <w:tab/>
          <w:t>1800</w:t>
        </w:r>
      </w:ins>
    </w:p>
    <w:p w:rsidR="00836030" w:rsidRDefault="00836030">
      <w:pPr>
        <w:ind w:left="1440" w:firstLine="720"/>
        <w:rPr>
          <w:ins w:id="2261" w:author="Santiago Arellano" w:date="2016-03-31T16:09:00Z"/>
          <w:rFonts w:ascii="Batang" w:eastAsia="Batang" w:hAnsi="Batang"/>
          <w:sz w:val="20"/>
          <w:szCs w:val="20"/>
        </w:rPr>
        <w:pPrChange w:id="2262" w:author="Santiago Arellano" w:date="2016-03-31T16:09:00Z">
          <w:pPr/>
        </w:pPrChange>
      </w:pPr>
    </w:p>
    <w:p w:rsidR="00836030" w:rsidRDefault="00836030" w:rsidP="00AA1F9B">
      <w:pPr>
        <w:rPr>
          <w:ins w:id="2263" w:author="Santiago Arellano" w:date="2016-03-31T16:13:00Z"/>
          <w:rFonts w:eastAsia="Batang"/>
        </w:rPr>
      </w:pPr>
      <w:ins w:id="2264" w:author="Santiago Arellano" w:date="2016-03-31T16:09:00Z">
        <w:r>
          <w:rPr>
            <w:rFonts w:ascii="Batang" w:eastAsia="Batang" w:hAnsi="Batang"/>
            <w:sz w:val="20"/>
            <w:szCs w:val="20"/>
          </w:rPr>
          <w:br/>
        </w:r>
        <w:r w:rsidRPr="00836030">
          <w:rPr>
            <w:rFonts w:eastAsia="Batang"/>
            <w:rPrChange w:id="2265" w:author="Santiago Arellano" w:date="2016-03-31T16:10:00Z">
              <w:rPr>
                <w:rFonts w:ascii="Batang" w:eastAsia="Batang" w:hAnsi="Batang"/>
                <w:sz w:val="20"/>
                <w:szCs w:val="20"/>
              </w:rPr>
            </w:rPrChange>
          </w:rPr>
          <w:t xml:space="preserve">The first column is the date in yyyy.mm.dd format, the second is </w:t>
        </w:r>
      </w:ins>
      <w:ins w:id="2266" w:author="Santiago Arellano" w:date="2016-03-31T16:10:00Z">
        <w:r>
          <w:rPr>
            <w:rFonts w:eastAsia="Batang"/>
          </w:rPr>
          <w:t xml:space="preserve">time in hh:mm format, the third is wind speed in n.n format, the fourth is wind direction in </w:t>
        </w:r>
        <w:r w:rsidR="008F5BF9">
          <w:rPr>
            <w:rFonts w:eastAsia="Batang"/>
          </w:rPr>
          <w:t xml:space="preserve">n.n format and the last is plume height in n.n format. As always, date and time should be UTC (to correspond with the measurement time), </w:t>
        </w:r>
      </w:ins>
      <w:ins w:id="2267" w:author="Santiago Arellano" w:date="2016-03-31T16:11:00Z">
        <w:r w:rsidR="008F5BF9">
          <w:rPr>
            <w:rFonts w:eastAsia="Batang"/>
          </w:rPr>
          <w:t xml:space="preserve">wind speed is positive, wind direction is measured clockwise from north and plume height is the altitude of plume above the station (which means that for each scanner a </w:t>
        </w:r>
      </w:ins>
      <w:ins w:id="2268" w:author="Santiago Arellano" w:date="2016-03-31T16:12:00Z">
        <w:r w:rsidR="008F5BF9">
          <w:rPr>
            <w:rFonts w:eastAsia="Batang"/>
          </w:rPr>
          <w:t xml:space="preserve">new plume height column should be defined). The last column is optional, if it is not defined the NovacProgram will adopt a default plume height </w:t>
        </w:r>
      </w:ins>
      <w:ins w:id="2269" w:author="Santiago Arellano" w:date="2016-03-31T16:13:00Z">
        <w:r w:rsidR="008F5BF9">
          <w:rPr>
            <w:rFonts w:eastAsia="Batang"/>
          </w:rPr>
          <w:t>value</w:t>
        </w:r>
      </w:ins>
      <w:ins w:id="2270" w:author="Santiago Arellano" w:date="2016-03-31T16:17:00Z">
        <w:r w:rsidR="008F5BF9">
          <w:rPr>
            <w:rFonts w:eastAsia="Batang"/>
          </w:rPr>
          <w:t xml:space="preserve"> (typically the difference in altitude between the scanner and the volcano’s summit)</w:t>
        </w:r>
      </w:ins>
      <w:ins w:id="2271" w:author="Santiago Arellano" w:date="2016-03-31T16:13:00Z">
        <w:r w:rsidR="008F5BF9">
          <w:rPr>
            <w:rFonts w:eastAsia="Batang"/>
          </w:rPr>
          <w:t>.</w:t>
        </w:r>
      </w:ins>
    </w:p>
    <w:p w:rsidR="008F5BF9" w:rsidRDefault="008F5BF9" w:rsidP="003074C3">
      <w:pPr>
        <w:rPr>
          <w:ins w:id="2272" w:author="Santiago Arellano" w:date="2016-03-31T16:13:00Z"/>
          <w:rFonts w:eastAsia="Batang"/>
        </w:rPr>
      </w:pPr>
    </w:p>
    <w:p w:rsidR="008F5BF9" w:rsidRDefault="008F5BF9" w:rsidP="00836030">
      <w:pPr>
        <w:rPr>
          <w:ins w:id="2273" w:author="Santiago Arellano" w:date="2016-03-31T16:14:00Z"/>
          <w:rFonts w:eastAsia="Batang"/>
        </w:rPr>
      </w:pPr>
      <w:ins w:id="2274" w:author="Santiago Arellano" w:date="2016-03-31T16:13:00Z">
        <w:r>
          <w:rPr>
            <w:rFonts w:eastAsia="Batang"/>
          </w:rPr>
          <w:t>The information contained in the wind file can be extracted from the GeometryLog (except wind speed), from a meteorological station, a model (ex., NOAA-Ready model</w:t>
        </w:r>
      </w:ins>
      <w:ins w:id="2275" w:author="Santiago Arellano" w:date="2016-03-31T16:14:00Z">
        <w:r>
          <w:rPr>
            <w:rFonts w:eastAsia="Batang"/>
          </w:rPr>
          <w:t xml:space="preserve">: </w:t>
        </w:r>
      </w:ins>
    </w:p>
    <w:p w:rsidR="00836030" w:rsidRPr="008F5BF9" w:rsidDel="008F5BF9" w:rsidRDefault="008F5BF9" w:rsidP="00A64F46">
      <w:pPr>
        <w:rPr>
          <w:del w:id="2276" w:author="Santiago Arellano" w:date="2016-03-31T16:15:00Z"/>
          <w:rFonts w:eastAsia="Batang"/>
          <w:rPrChange w:id="2277" w:author="Santiago Arellano" w:date="2016-03-31T16:15:00Z">
            <w:rPr>
              <w:del w:id="2278" w:author="Santiago Arellano" w:date="2016-03-31T16:15:00Z"/>
            </w:rPr>
          </w:rPrChange>
        </w:rPr>
      </w:pPr>
      <w:ins w:id="2279" w:author="Santiago Arellano" w:date="2016-03-31T16:14:00Z">
        <w:r>
          <w:rPr>
            <w:rFonts w:eastAsia="Batang"/>
          </w:rPr>
          <w:fldChar w:fldCharType="begin"/>
        </w:r>
        <w:r>
          <w:rPr>
            <w:rFonts w:eastAsia="Batang"/>
          </w:rPr>
          <w:instrText xml:space="preserve"> HYPERLINK "</w:instrText>
        </w:r>
        <w:r w:rsidRPr="008F5BF9">
          <w:rPr>
            <w:rFonts w:eastAsia="Batang"/>
          </w:rPr>
          <w:instrText>https://ready.arl.noaa.gov/READYamet.php</w:instrText>
        </w:r>
        <w:r>
          <w:rPr>
            <w:rFonts w:eastAsia="Batang"/>
          </w:rPr>
          <w:instrText xml:space="preserve">" </w:instrText>
        </w:r>
        <w:r>
          <w:rPr>
            <w:rFonts w:eastAsia="Batang"/>
          </w:rPr>
          <w:fldChar w:fldCharType="separate"/>
        </w:r>
        <w:r w:rsidRPr="00447D48">
          <w:rPr>
            <w:rStyle w:val="Hyperlink"/>
            <w:rFonts w:eastAsia="Batang"/>
          </w:rPr>
          <w:t>https://ready.arl.noaa.gov/READYamet.php</w:t>
        </w:r>
        <w:r>
          <w:rPr>
            <w:rFonts w:eastAsia="Batang"/>
          </w:rPr>
          <w:fldChar w:fldCharType="end"/>
        </w:r>
      </w:ins>
      <w:ins w:id="2280" w:author="Santiago Arellano" w:date="2016-03-31T16:13:00Z">
        <w:r>
          <w:rPr>
            <w:rFonts w:eastAsia="Batang"/>
          </w:rPr>
          <w:t>)</w:t>
        </w:r>
      </w:ins>
      <w:ins w:id="2281" w:author="Santiago Arellano" w:date="2016-03-31T16:14:00Z">
        <w:r>
          <w:rPr>
            <w:rFonts w:eastAsia="Batang"/>
          </w:rPr>
          <w:t>, or elsewhere. When read out, the NovacProgram will perform an interpolation to select the closest values in time to each measurement.</w:t>
        </w:r>
      </w:ins>
    </w:p>
    <w:p w:rsidR="001C02CB" w:rsidRPr="00960D48" w:rsidRDefault="000F7E4C" w:rsidP="00960D48">
      <w:r>
        <w:br w:type="page"/>
      </w:r>
    </w:p>
    <w:p w:rsidR="007E4294" w:rsidRPr="00926ECB" w:rsidRDefault="00960D48" w:rsidP="00D51F65">
      <w:pPr>
        <w:pStyle w:val="Heading1"/>
      </w:pPr>
      <w:bookmarkStart w:id="2282" w:name="_Toc164068249"/>
      <w:bookmarkStart w:id="2283" w:name="_Toc450222020"/>
      <w:r>
        <w:lastRenderedPageBreak/>
        <w:t>6</w:t>
      </w:r>
      <w:r w:rsidR="007E4294" w:rsidRPr="00926ECB">
        <w:t xml:space="preserve"> </w:t>
      </w:r>
      <w:r w:rsidR="005F0C49">
        <w:t>Post-processing</w:t>
      </w:r>
      <w:bookmarkEnd w:id="2282"/>
      <w:r w:rsidR="00A5684A">
        <w:t xml:space="preserve"> </w:t>
      </w:r>
      <w:r w:rsidR="00A5684A" w:rsidRPr="00E13E78">
        <w:t>SO</w:t>
      </w:r>
      <w:r w:rsidR="00A5684A" w:rsidRPr="00E13E78">
        <w:rPr>
          <w:vertAlign w:val="subscript"/>
        </w:rPr>
        <w:t>2</w:t>
      </w:r>
      <w:r w:rsidR="00A5684A">
        <w:t xml:space="preserve"> data</w:t>
      </w:r>
      <w:bookmarkEnd w:id="2283"/>
    </w:p>
    <w:p w:rsidR="00DB3034" w:rsidRDefault="00DB3034" w:rsidP="007E4294"/>
    <w:p w:rsidR="007E4294" w:rsidRDefault="00DB3034" w:rsidP="007E4294">
      <w:r>
        <w:t xml:space="preserve">The NOVAC-Program can also be used to </w:t>
      </w:r>
      <w:r w:rsidR="00EE3522">
        <w:t>make a second analysis of the generated results, for error checking or for generation of better data if more knowledge about e.g. wind speed has been retrieved.</w:t>
      </w:r>
    </w:p>
    <w:p w:rsidR="00DB3034" w:rsidRDefault="00DB3034" w:rsidP="007E4294"/>
    <w:p w:rsidR="00AD7489" w:rsidRDefault="00B4221E" w:rsidP="005F7356">
      <w:pPr>
        <w:pStyle w:val="Heading2"/>
      </w:pPr>
      <w:bookmarkStart w:id="2284" w:name="_Toc164068250"/>
      <w:bookmarkStart w:id="2285" w:name="_Toc450222021"/>
      <w:r w:rsidRPr="007D666C">
        <w:t>6.1 Post flux calculation</w:t>
      </w:r>
      <w:bookmarkEnd w:id="2284"/>
      <w:bookmarkEnd w:id="2285"/>
    </w:p>
    <w:p w:rsidR="001936D7" w:rsidRDefault="0098561B" w:rsidP="001936D7">
      <w:r>
        <w:t>The post flux calculation dialog can be reached from the menu in the main window by pressing ‘Analysis</w:t>
      </w:r>
      <w:r>
        <w:sym w:font="Wingdings" w:char="F0E0"/>
      </w:r>
      <w:r>
        <w:t>Flux’.</w:t>
      </w:r>
      <w:r w:rsidR="00696BB0">
        <w:t xml:space="preserve"> Through the post-flux calculation dialog, the user can calculate the flux from a generated evaluation (or re-evaluation) – log file. </w:t>
      </w:r>
    </w:p>
    <w:p w:rsidR="00696BB0" w:rsidRDefault="00696BB0" w:rsidP="001936D7"/>
    <w:p w:rsidR="00696BB0" w:rsidRDefault="00696BB0" w:rsidP="001936D7">
      <w:r>
        <w:t>Open the (re)evaluation –log file for which to calculate the flux by pressing the ‘Browse’-button in the upper part of the dialog or by the menu option ‘File-&gt;Open Evaluation Log’ (</w:t>
      </w:r>
      <w:r w:rsidRPr="00696BB0">
        <w:rPr>
          <w:b/>
        </w:rPr>
        <w:t>not</w:t>
      </w:r>
      <w:r>
        <w:t xml:space="preserve"> by typing in a file name in the empty space next to the ‘browse’ button). </w:t>
      </w:r>
    </w:p>
    <w:p w:rsidR="009042D1" w:rsidRDefault="009042D1" w:rsidP="001936D7"/>
    <w:p w:rsidR="00FF414B" w:rsidRDefault="009042D1" w:rsidP="001936D7">
      <w:r>
        <w:t>When the evaluation-log file has been opened, the column plot in the middle of the dialog will show the variation of gas column with scan angle (</w:t>
      </w:r>
      <w:r w:rsidR="007E56C8">
        <w:t>angle from zenith) as</w:t>
      </w:r>
      <w:r w:rsidR="00023376">
        <w:t xml:space="preserve"> red bars.</w:t>
      </w:r>
      <w:r w:rsidR="00650C11">
        <w:t xml:space="preserve"> The 1-sigma </w:t>
      </w:r>
      <w:r w:rsidR="005F5297">
        <w:t>errors of the spectral fit are</w:t>
      </w:r>
      <w:r w:rsidR="00650C11">
        <w:t xml:space="preserve"> shown as white error-bars. </w:t>
      </w:r>
      <w:r w:rsidR="00023376">
        <w:t>The maximum intensities</w:t>
      </w:r>
      <w:r w:rsidR="007E56C8">
        <w:t xml:space="preserve"> of the spectra are shown as white squares. </w:t>
      </w:r>
      <w:r w:rsidR="0070162E">
        <w:t xml:space="preserve">Data points which are regarded as good measurements </w:t>
      </w:r>
      <w:r w:rsidR="00FA6A64">
        <w:t>are shown in a clear red colour. Data points which are regarded as not good spectra, e.g. if the spectrum is too dark or saturated, are shown in a dark red colour and are not used in the flux-calculations.</w:t>
      </w:r>
    </w:p>
    <w:p w:rsidR="00FF414B" w:rsidRDefault="00FF414B" w:rsidP="001936D7"/>
    <w:p w:rsidR="009042D1" w:rsidRDefault="00023376" w:rsidP="001936D7">
      <w:r>
        <w:t>From the ‘View’ menu it is possible to show more information about the scans, such as maximum intensity in the fit region (‘</w:t>
      </w:r>
      <w:ins w:id="2286" w:author="Santiago Arellano" w:date="2016-03-31T16:20:00Z">
        <w:r w:rsidR="008F5BF9">
          <w:t>F</w:t>
        </w:r>
      </w:ins>
      <w:del w:id="2287" w:author="Santiago Arellano" w:date="2016-03-31T16:20:00Z">
        <w:r w:rsidDel="008F5BF9">
          <w:delText>f</w:delText>
        </w:r>
      </w:del>
      <w:r>
        <w:t>it Intensity’), the column error (which is shown on the same scale as the column</w:t>
      </w:r>
      <w:del w:id="2288" w:author="Santiago Arellano" w:date="2016-03-31T16:20:00Z">
        <w:r w:rsidDel="008F5BF9">
          <w:delText xml:space="preserve"> </w:delText>
        </w:r>
      </w:del>
      <w:r>
        <w:t>–</w:t>
      </w:r>
      <w:del w:id="2289" w:author="Santiago Arellano" w:date="2016-03-31T16:20:00Z">
        <w:r w:rsidDel="008F5BF9">
          <w:delText xml:space="preserve"> </w:delText>
        </w:r>
      </w:del>
      <w:r>
        <w:t>bars), or the delta (peak-to-peak value of the residual) or the chi-square of the fit. However, note that the delta- and chi-square values are shown as normalized values</w:t>
      </w:r>
      <w:r w:rsidR="003B6538">
        <w:t>, their absolute numbers are not shown.</w:t>
      </w:r>
    </w:p>
    <w:p w:rsidR="003B6538" w:rsidRDefault="003B6538" w:rsidP="001936D7"/>
    <w:p w:rsidR="003B6538" w:rsidRDefault="002F21F1" w:rsidP="001936D7">
      <w:r>
        <w:t>There is some information about the currently shown scan shown above the column graph. In the upper left corner is shown the number of scans in the evaluation log and the index of the currently shown scan. In the upper right corner is shown the date when the scan started and the time (</w:t>
      </w:r>
      <w:r w:rsidR="00F64183">
        <w:t>in UTC</w:t>
      </w:r>
      <w:r>
        <w:t xml:space="preserve">) when the scan started. </w:t>
      </w:r>
    </w:p>
    <w:p w:rsidR="002F21F1" w:rsidRDefault="002F21F1" w:rsidP="001936D7"/>
    <w:p w:rsidR="002F21F1" w:rsidRDefault="004830FE" w:rsidP="001936D7">
      <w:r>
        <w:t xml:space="preserve">In the middle, just above the column graph, is a small spin-control with two arrow buttons. Pressing the right button will show the next scan in the evaluation log, and pressing the left will show the previous scan. </w:t>
      </w:r>
    </w:p>
    <w:p w:rsidR="004830FE" w:rsidRDefault="004830FE" w:rsidP="001936D7"/>
    <w:p w:rsidR="005A6D85" w:rsidRDefault="005A6D85" w:rsidP="001936D7">
      <w:r>
        <w:t xml:space="preserve">It is possible to use a wind-field defined in a wind-field file (for the format see the </w:t>
      </w:r>
      <w:r w:rsidRPr="00447F72">
        <w:t xml:space="preserve">section </w:t>
      </w:r>
      <w:ins w:id="2290" w:author="Santiago Arellano" w:date="2016-03-31T16:21:00Z">
        <w:r w:rsidR="008F03EA">
          <w:t>‘</w:t>
        </w:r>
      </w:ins>
      <w:del w:id="2291" w:author="Santiago Arellano" w:date="2016-03-31T16:21:00Z">
        <w:r w:rsidR="00447F72" w:rsidRPr="00447F72" w:rsidDel="008F03EA">
          <w:rPr>
            <w:i/>
          </w:rPr>
          <w:fldChar w:fldCharType="begin"/>
        </w:r>
        <w:r w:rsidR="00447F72" w:rsidRPr="00447F72" w:rsidDel="008F03EA">
          <w:rPr>
            <w:i/>
          </w:rPr>
          <w:delInstrText xml:space="preserve"> REF _Ref214271341 \h  \* MERGEFORMAT </w:delInstrText>
        </w:r>
        <w:r w:rsidR="00447F72" w:rsidRPr="00447F72" w:rsidDel="008F03EA">
          <w:rPr>
            <w:i/>
          </w:rPr>
        </w:r>
        <w:r w:rsidR="00447F72" w:rsidRPr="00447F72" w:rsidDel="008F03EA">
          <w:rPr>
            <w:i/>
          </w:rPr>
          <w:fldChar w:fldCharType="separate"/>
        </w:r>
        <w:r w:rsidR="00292B4F" w:rsidRPr="00292B4F" w:rsidDel="008F03EA">
          <w:rPr>
            <w:i/>
          </w:rPr>
          <w:delText>8 Files</w:delText>
        </w:r>
        <w:r w:rsidR="00447F72" w:rsidRPr="00447F72" w:rsidDel="008F03EA">
          <w:rPr>
            <w:i/>
          </w:rPr>
          <w:fldChar w:fldCharType="end"/>
        </w:r>
        <w:r w:rsidR="00447F72" w:rsidRPr="00447F72" w:rsidDel="008F03EA">
          <w:delText xml:space="preserve"> </w:delText>
        </w:r>
      </w:del>
      <w:ins w:id="2292" w:author="Santiago Arellano" w:date="2016-03-31T16:21:00Z">
        <w:r w:rsidR="008F03EA">
          <w:fldChar w:fldCharType="begin"/>
        </w:r>
        <w:r w:rsidR="008F03EA">
          <w:instrText xml:space="preserve"> REF _Ref447197045 \h </w:instrText>
        </w:r>
      </w:ins>
      <w:r w:rsidR="008F03EA">
        <w:fldChar w:fldCharType="separate"/>
      </w:r>
      <w:ins w:id="2293" w:author="Santiago Arellano" w:date="2016-03-31T16:21:00Z">
        <w:r w:rsidR="008F03EA">
          <w:t>5.4.6 Wind field file</w:t>
        </w:r>
        <w:r w:rsidR="008F03EA">
          <w:fldChar w:fldCharType="end"/>
        </w:r>
        <w:r w:rsidR="008F03EA">
          <w:t>’</w:t>
        </w:r>
      </w:ins>
      <w:del w:id="2294" w:author="Santiago Arellano" w:date="2016-03-31T16:21:00Z">
        <w:r w:rsidDel="008F03EA">
          <w:delText>below</w:delText>
        </w:r>
      </w:del>
      <w:r>
        <w:t xml:space="preserve">). In this case the wind-field used to calculate the fluxes will be interpolated between the data points specified in the wind-field file. </w:t>
      </w:r>
      <w:r w:rsidR="00DD305C">
        <w:t>To use a wind-field file in the calculations, go to the menu option ‘</w:t>
      </w:r>
      <w:r w:rsidR="00DD305C" w:rsidRPr="00DD305C">
        <w:rPr>
          <w:rFonts w:ascii="Arial" w:hAnsi="Arial" w:cs="Arial"/>
        </w:rPr>
        <w:t>File-&gt;Import WindField</w:t>
      </w:r>
      <w:r w:rsidR="00DD305C">
        <w:t xml:space="preserve">’ and select the file to use. </w:t>
      </w:r>
      <w:r w:rsidR="006902F3">
        <w:t>On successful parsing of the wind-field field, a dialog will show the number of data points that has been read in from the file.</w:t>
      </w:r>
    </w:p>
    <w:p w:rsidR="004576A1" w:rsidRDefault="00292B4F" w:rsidP="004576A1">
      <w:pPr>
        <w:keepNext/>
        <w:jc w:val="center"/>
      </w:pPr>
      <w:r>
        <w:rPr>
          <w:noProof/>
          <w:lang w:val="en-US"/>
        </w:rPr>
        <w:lastRenderedPageBreak/>
        <w:drawing>
          <wp:inline distT="0" distB="0" distL="0" distR="0" wp14:anchorId="29321732" wp14:editId="01B092A3">
            <wp:extent cx="1496060" cy="1175385"/>
            <wp:effectExtent l="0" t="0" r="8890" b="5715"/>
            <wp:docPr id="40" name="Picture 40" descr="PostFlux_impotWind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stFlux_impotWindFiel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96060" cy="1175385"/>
                    </a:xfrm>
                    <a:prstGeom prst="rect">
                      <a:avLst/>
                    </a:prstGeom>
                    <a:noFill/>
                    <a:ln>
                      <a:noFill/>
                    </a:ln>
                  </pic:spPr>
                </pic:pic>
              </a:graphicData>
            </a:graphic>
          </wp:inline>
        </w:drawing>
      </w:r>
    </w:p>
    <w:p w:rsidR="005A6D85" w:rsidRDefault="004576A1" w:rsidP="004576A1">
      <w:pPr>
        <w:pStyle w:val="Caption"/>
        <w:jc w:val="center"/>
      </w:pPr>
      <w:r>
        <w:t xml:space="preserve">Figure </w:t>
      </w:r>
      <w:r>
        <w:fldChar w:fldCharType="begin"/>
      </w:r>
      <w:r>
        <w:instrText xml:space="preserve"> SEQ Figure \* ARABIC </w:instrText>
      </w:r>
      <w:r>
        <w:fldChar w:fldCharType="separate"/>
      </w:r>
      <w:ins w:id="2295" w:author="Santiago Arellano" w:date="2016-03-31T17:01:00Z">
        <w:r w:rsidR="000D559E">
          <w:rPr>
            <w:noProof/>
          </w:rPr>
          <w:t>37</w:t>
        </w:r>
      </w:ins>
      <w:del w:id="2296" w:author="Santiago Arellano" w:date="2016-03-31T14:40:00Z">
        <w:r w:rsidR="00F05B6D" w:rsidDel="00E30787">
          <w:rPr>
            <w:noProof/>
          </w:rPr>
          <w:delText>34</w:delText>
        </w:r>
      </w:del>
      <w:r>
        <w:fldChar w:fldCharType="end"/>
      </w:r>
      <w:r>
        <w:t xml:space="preserve">. To </w:t>
      </w:r>
      <w:r w:rsidR="00ED7364">
        <w:t>use a wind-field file to interpolate the wind-field for each scan to calculate, select a wind-field file to use by pressing the menu-option ‘Import WindField’ and select a file to use.</w:t>
      </w:r>
    </w:p>
    <w:p w:rsidR="005A6D85" w:rsidRDefault="005A6D85" w:rsidP="001936D7"/>
    <w:p w:rsidR="00387EAF" w:rsidRDefault="004D7D44" w:rsidP="001936D7">
      <w:r>
        <w:t xml:space="preserve">In the ‘Settings’ group in the lower left part of the dialog is </w:t>
      </w:r>
      <w:r w:rsidR="00B747CE">
        <w:t xml:space="preserve">numbers which are necessary for calculating the flux for the scans. </w:t>
      </w:r>
    </w:p>
    <w:p w:rsidR="00387EAF" w:rsidRDefault="00790A11" w:rsidP="00387EAF">
      <w:pPr>
        <w:numPr>
          <w:ilvl w:val="0"/>
          <w:numId w:val="21"/>
        </w:numPr>
      </w:pPr>
      <w:r>
        <w:t>The flux-gas specifies</w:t>
      </w:r>
      <w:r w:rsidR="005208BD">
        <w:t xml:space="preserve"> which gas the flux should be calculated for (if several gases are evaluated for in the evaluation log)</w:t>
      </w:r>
      <w:r>
        <w:t xml:space="preserve"> </w:t>
      </w:r>
      <w:r w:rsidR="005208BD">
        <w:t xml:space="preserve">this is typically </w:t>
      </w:r>
      <w:r w:rsidR="005208BD" w:rsidRPr="00580496">
        <w:t>SO</w:t>
      </w:r>
      <w:r w:rsidR="005208BD" w:rsidRPr="00580496">
        <w:rPr>
          <w:vertAlign w:val="subscript"/>
        </w:rPr>
        <w:t>2</w:t>
      </w:r>
      <w:r w:rsidR="005208BD">
        <w:t xml:space="preserve">. </w:t>
      </w:r>
    </w:p>
    <w:p w:rsidR="004830FE" w:rsidRDefault="00790A11" w:rsidP="00387EAF">
      <w:pPr>
        <w:numPr>
          <w:ilvl w:val="0"/>
          <w:numId w:val="21"/>
        </w:numPr>
      </w:pPr>
      <w:r>
        <w:t xml:space="preserve">The wind speed and wind direction are necessary parameters and are specified at plume height. Note that there can be a very large difference between the wind speed at ground level and the wind speed at plume height. </w:t>
      </w:r>
      <w:r w:rsidR="00BA15F3">
        <w:t>These</w:t>
      </w:r>
      <w:r w:rsidR="005A60A7">
        <w:t xml:space="preserve"> field</w:t>
      </w:r>
      <w:r w:rsidR="00853C5A">
        <w:t>s</w:t>
      </w:r>
      <w:r w:rsidR="005A60A7">
        <w:t xml:space="preserve"> will be disabled if the wind speed </w:t>
      </w:r>
      <w:r w:rsidR="00BA15F3">
        <w:t xml:space="preserve">and/or wind direction </w:t>
      </w:r>
      <w:r w:rsidR="005A60A7">
        <w:t>is taken from a wind-field file.</w:t>
      </w:r>
    </w:p>
    <w:p w:rsidR="00387EAF" w:rsidRDefault="00387EAF" w:rsidP="00387EAF">
      <w:pPr>
        <w:numPr>
          <w:ilvl w:val="0"/>
          <w:numId w:val="21"/>
        </w:numPr>
      </w:pPr>
      <w:r>
        <w:t>The plume height specifies the height of the plume above the instrument. Note that this is not the same as the plumes altitude above the sea level.</w:t>
      </w:r>
      <w:r w:rsidR="005A60A7" w:rsidRPr="005A60A7">
        <w:t xml:space="preserve"> </w:t>
      </w:r>
      <w:r w:rsidR="005A60A7">
        <w:t>This field will be disabled if the plume height is taken from a wind-field file.</w:t>
      </w:r>
    </w:p>
    <w:p w:rsidR="00387EAF" w:rsidRDefault="00B46817" w:rsidP="00387EAF">
      <w:pPr>
        <w:numPr>
          <w:ilvl w:val="0"/>
          <w:numId w:val="21"/>
        </w:numPr>
      </w:pPr>
      <w:r>
        <w:t xml:space="preserve">The compass direction is the direction in which the scanning instrument points, in degrees from north counted as positive in the clock-wise direction. </w:t>
      </w:r>
      <w:r w:rsidR="00093357">
        <w:t>If this is specified in the evaluation-log then this field is filled in automatically.</w:t>
      </w:r>
    </w:p>
    <w:p w:rsidR="00B22AD6" w:rsidRDefault="00B22AD6" w:rsidP="00387EAF">
      <w:pPr>
        <w:numPr>
          <w:ilvl w:val="0"/>
          <w:numId w:val="21"/>
        </w:numPr>
      </w:pPr>
      <w:r>
        <w:t>The cone-angle of the instrument, only defined for instruments of type ‘Gothenburg’. Currently only two options exists, 90.0 degrees (flat scanner) or 60.0 degrees (conical scanner).</w:t>
      </w:r>
    </w:p>
    <w:p w:rsidR="00870E42" w:rsidRDefault="00870E42" w:rsidP="00387EAF">
      <w:pPr>
        <w:numPr>
          <w:ilvl w:val="0"/>
          <w:numId w:val="21"/>
        </w:numPr>
      </w:pPr>
      <w:r>
        <w:t>For conical scanners, it is also possible to specify a tilt of the instrument. This is the number of degrees the scanner head has been ‘raised’ relative to the horizon.</w:t>
      </w:r>
    </w:p>
    <w:p w:rsidR="00B22AD6" w:rsidRPr="00696BB0" w:rsidRDefault="00CE39A9" w:rsidP="00387EAF">
      <w:pPr>
        <w:numPr>
          <w:ilvl w:val="0"/>
          <w:numId w:val="21"/>
        </w:numPr>
      </w:pPr>
      <w:r>
        <w:t xml:space="preserve">The instrument type. </w:t>
      </w:r>
      <w:r w:rsidR="00327749">
        <w:t>Currently the option is between ‘Gothenburg’ (non</w:t>
      </w:r>
      <w:del w:id="2297" w:author="Santiago Arellano" w:date="2016-03-31T16:22:00Z">
        <w:r w:rsidR="00327749" w:rsidDel="008F03EA">
          <w:delText xml:space="preserve"> </w:delText>
        </w:r>
      </w:del>
      <w:ins w:id="2298" w:author="Santiago Arellano" w:date="2016-03-31T16:22:00Z">
        <w:r w:rsidR="008F03EA">
          <w:t>-</w:t>
        </w:r>
      </w:ins>
      <w:r w:rsidR="00327749">
        <w:t>temperature-controlled instrument with only one motor and using S</w:t>
      </w:r>
      <w:ins w:id="2299" w:author="Santiago Arellano" w:date="2016-03-31T16:22:00Z">
        <w:r w:rsidR="008F03EA">
          <w:t>D</w:t>
        </w:r>
      </w:ins>
      <w:r w:rsidR="00327749">
        <w:t>2000 spectrometers) and ‘Heidelberg’ (temperature controlled instrument with two motors and using HR2000 spectrometers).</w:t>
      </w:r>
      <w:r w:rsidR="00EF7CC3">
        <w:t xml:space="preserve"> </w:t>
      </w:r>
      <w:r w:rsidR="00EF7CC3" w:rsidRPr="00EF7CC3">
        <w:rPr>
          <w:b/>
        </w:rPr>
        <w:t>Note</w:t>
      </w:r>
      <w:r w:rsidR="00EF7CC3">
        <w:t xml:space="preserve"> it is important that this field is filled in correctly since the data from the two kinds of instrument needs different interpretation.</w:t>
      </w:r>
    </w:p>
    <w:p w:rsidR="0098561B" w:rsidRPr="001936D7" w:rsidRDefault="0098561B" w:rsidP="001936D7"/>
    <w:p w:rsidR="00641DAF" w:rsidRDefault="00292B4F" w:rsidP="005B11EF">
      <w:pPr>
        <w:keepNext/>
        <w:jc w:val="center"/>
      </w:pPr>
      <w:r>
        <w:rPr>
          <w:noProof/>
          <w:lang w:val="en-US"/>
        </w:rPr>
        <w:lastRenderedPageBreak/>
        <w:drawing>
          <wp:inline distT="0" distB="0" distL="0" distR="0" wp14:anchorId="6DF636E7" wp14:editId="19A524E6">
            <wp:extent cx="5759450" cy="4987925"/>
            <wp:effectExtent l="0" t="0" r="0" b="3175"/>
            <wp:docPr id="41" name="Picture 41" descr="Post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ostFlux"/>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9450" cy="4987925"/>
                    </a:xfrm>
                    <a:prstGeom prst="rect">
                      <a:avLst/>
                    </a:prstGeom>
                    <a:noFill/>
                    <a:ln>
                      <a:noFill/>
                    </a:ln>
                  </pic:spPr>
                </pic:pic>
              </a:graphicData>
            </a:graphic>
          </wp:inline>
        </w:drawing>
      </w:r>
    </w:p>
    <w:p w:rsidR="00B4221E" w:rsidRDefault="00641DAF" w:rsidP="005B11EF">
      <w:pPr>
        <w:pStyle w:val="Caption"/>
        <w:jc w:val="center"/>
      </w:pPr>
      <w:r>
        <w:t xml:space="preserve">Figure </w:t>
      </w:r>
      <w:r>
        <w:fldChar w:fldCharType="begin"/>
      </w:r>
      <w:r>
        <w:instrText xml:space="preserve"> SEQ Figure \* ARABIC </w:instrText>
      </w:r>
      <w:r>
        <w:fldChar w:fldCharType="separate"/>
      </w:r>
      <w:ins w:id="2300" w:author="Santiago Arellano" w:date="2016-03-31T17:01:00Z">
        <w:r w:rsidR="000D559E">
          <w:rPr>
            <w:noProof/>
          </w:rPr>
          <w:t>38</w:t>
        </w:r>
      </w:ins>
      <w:del w:id="2301" w:author="Santiago Arellano" w:date="2016-03-31T14:40:00Z">
        <w:r w:rsidR="00F05B6D" w:rsidDel="00E30787">
          <w:rPr>
            <w:noProof/>
          </w:rPr>
          <w:delText>35</w:delText>
        </w:r>
      </w:del>
      <w:r>
        <w:fldChar w:fldCharType="end"/>
      </w:r>
      <w:r>
        <w:t xml:space="preserve">. The post-flux calculation dialog. In this </w:t>
      </w:r>
      <w:r w:rsidR="001936D7">
        <w:t>dialog,</w:t>
      </w:r>
      <w:r>
        <w:t xml:space="preserve"> it is possible to </w:t>
      </w:r>
      <w:r w:rsidR="005B11EF">
        <w:t xml:space="preserve">perform off-line </w:t>
      </w:r>
      <w:r>
        <w:t>calcula</w:t>
      </w:r>
      <w:r w:rsidR="005B11EF">
        <w:t>tions of the flux.</w:t>
      </w:r>
    </w:p>
    <w:p w:rsidR="00FF414B" w:rsidRDefault="00FF414B" w:rsidP="00FF414B"/>
    <w:p w:rsidR="00805E1F" w:rsidRDefault="00805E1F" w:rsidP="00FF414B">
      <w:r>
        <w:t xml:space="preserve">In the ‘offset’-group are parameters used for deciding the offset-level of the scan. </w:t>
      </w:r>
      <w:r w:rsidR="0055197B">
        <w:t>When the gas columns in</w:t>
      </w:r>
      <w:r w:rsidR="000B3C96">
        <w:t xml:space="preserve"> the spectra are evaluated, they are measured relative to the gas column in the sky spectrum, which is a zenith spectrum collected before the real measurement.</w:t>
      </w:r>
      <w:r w:rsidR="00CA3B8E">
        <w:t xml:space="preserve"> </w:t>
      </w:r>
      <w:r w:rsidR="003943C7">
        <w:t xml:space="preserve">If this spectrum has a high gas column, then the some of the evaluation will show negative numbers. This is not wrong but simply a result of making a relative measurement. These negative numbers can be compensated for by including an offset-level into the flux-calculation. This offset level </w:t>
      </w:r>
      <w:r w:rsidR="003D6546">
        <w:t xml:space="preserve">tells the program where the ‘real’ zero-level is. The calculated offset-level is shown in the column graph as a dashed red line below the scan. </w:t>
      </w:r>
      <w:r w:rsidR="00002F09">
        <w:t xml:space="preserve">The offset can be calculated automatically (default) or the user can specify an offset-level, or the user can specify the parameters for the calculation of the offset-level. </w:t>
      </w:r>
    </w:p>
    <w:p w:rsidR="00226CA4" w:rsidRDefault="00226CA4" w:rsidP="00FF414B"/>
    <w:p w:rsidR="00226CA4" w:rsidRDefault="00C43299" w:rsidP="00FF414B">
      <w:r>
        <w:t xml:space="preserve">In the ‘Deletion of bad points’-group, the user has the possibility to remove single measurement points from the </w:t>
      </w:r>
      <w:r w:rsidR="00D034F8">
        <w:t xml:space="preserve">flux-calculations. Spectra which are too dark or saturated will have a very high noise-level and could deteriorate the flux-calculations. Therefore bad measurement points should be removed from the data set before calculating the flux. </w:t>
      </w:r>
      <w:r w:rsidR="004314BD">
        <w:t xml:space="preserve">The program automatically detects bad measurements and marks them in a dark red colour. If the user finds more data points which should be marked as bad, the user can specify them in the empty space in the ‘Deletion of bad points’ - group. These points will then be selected and </w:t>
      </w:r>
      <w:r w:rsidR="004314BD">
        <w:lastRenderedPageBreak/>
        <w:t xml:space="preserve">appear as blue columns in the column graph. When pressing the ‘Delete Selected Points’-button these selected points will be removed from the data set, and they will appear as dark red in the column graph. Data points can also be selected by intensity by moving the intensity slider on the left side of the column plot up or down. </w:t>
      </w:r>
      <w:r w:rsidR="00210325">
        <w:t xml:space="preserve">Data points with an intensity below the selected intensity of the column slider will be selected and appear in the list in the ‘Deletion of bad points’ – group and appear as blue columns in the column plot. Pressing the ‘Delete Selected Points’ – button will remove these points from the dataset. </w:t>
      </w:r>
    </w:p>
    <w:p w:rsidR="006C1BDA" w:rsidRDefault="006C1BDA" w:rsidP="00FF414B"/>
    <w:p w:rsidR="00E21D33" w:rsidRDefault="00FA1FB2" w:rsidP="00FF414B">
      <w:r>
        <w:t>Pressing the button ‘Calculate’ i</w:t>
      </w:r>
      <w:r w:rsidR="00504958">
        <w:t>n the ‘Flux’-group in the lower right corner of the dialog</w:t>
      </w:r>
      <w:r>
        <w:t xml:space="preserve"> will make the program calculate the flux for the currently shown scan using the data points shown in clear red or in blue in the column graph. </w:t>
      </w:r>
      <w:r w:rsidR="00DA53A3">
        <w:t xml:space="preserve">The result is shown in the empty box to the right of the button. </w:t>
      </w:r>
      <w:r w:rsidR="007728C8">
        <w:t xml:space="preserve">The unit of the flux is selected </w:t>
      </w:r>
      <w:r w:rsidR="007728C8">
        <w:rPr>
          <w:b/>
        </w:rPr>
        <w:t>before</w:t>
      </w:r>
      <w:r w:rsidR="007728C8">
        <w:t xml:space="preserve"> calculating the flux by selecting the desired unit in the combo-box in the right-most corner.</w:t>
      </w:r>
    </w:p>
    <w:p w:rsidR="002831A9" w:rsidRDefault="002831A9" w:rsidP="00FF414B"/>
    <w:p w:rsidR="002831A9" w:rsidRPr="007728C8" w:rsidRDefault="002831A9" w:rsidP="00FF414B">
      <w:r>
        <w:t xml:space="preserve">When the program calculates the flux, it will also generate a post-flux log which is put in the same directory as the opened evaluation log. </w:t>
      </w:r>
      <w:r w:rsidR="00AD7AA6">
        <w:t xml:space="preserve">This log-file contains the resulting flux in kg/s, the wind speed, wind direction and plume height used for calculating the flux. </w:t>
      </w:r>
      <w:r w:rsidR="00F90ED0">
        <w:t>It will also save the offset used and the time (typically GMT) when the spectrum was started.</w:t>
      </w:r>
    </w:p>
    <w:p w:rsidR="00E21D33" w:rsidRDefault="00E21D33" w:rsidP="00FF414B"/>
    <w:p w:rsidR="00C24050" w:rsidRDefault="00292B4F" w:rsidP="00C24050">
      <w:pPr>
        <w:keepNext/>
        <w:jc w:val="center"/>
      </w:pPr>
      <w:r>
        <w:rPr>
          <w:noProof/>
          <w:lang w:val="en-US"/>
        </w:rPr>
        <w:drawing>
          <wp:inline distT="0" distB="0" distL="0" distR="0" wp14:anchorId="6F854206" wp14:editId="6642E267">
            <wp:extent cx="1531620" cy="1722120"/>
            <wp:effectExtent l="0" t="0" r="0" b="0"/>
            <wp:docPr id="42" name="Picture 42" descr="PostFlux_Err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ostFlux_Error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1620" cy="1722120"/>
                    </a:xfrm>
                    <a:prstGeom prst="rect">
                      <a:avLst/>
                    </a:prstGeom>
                    <a:noFill/>
                    <a:ln>
                      <a:noFill/>
                    </a:ln>
                  </pic:spPr>
                </pic:pic>
              </a:graphicData>
            </a:graphic>
          </wp:inline>
        </w:drawing>
      </w:r>
    </w:p>
    <w:p w:rsidR="00C24050" w:rsidRDefault="00C24050" w:rsidP="00C24050">
      <w:pPr>
        <w:pStyle w:val="Caption"/>
        <w:jc w:val="center"/>
      </w:pPr>
      <w:r>
        <w:t xml:space="preserve">Figure </w:t>
      </w:r>
      <w:r>
        <w:fldChar w:fldCharType="begin"/>
      </w:r>
      <w:r>
        <w:instrText xml:space="preserve"> SEQ Figure \* ARABIC </w:instrText>
      </w:r>
      <w:r>
        <w:fldChar w:fldCharType="separate"/>
      </w:r>
      <w:ins w:id="2302" w:author="Santiago Arellano" w:date="2016-03-31T17:01:00Z">
        <w:r w:rsidR="000D559E">
          <w:rPr>
            <w:noProof/>
          </w:rPr>
          <w:t>39</w:t>
        </w:r>
      </w:ins>
      <w:del w:id="2303" w:author="Santiago Arellano" w:date="2016-03-31T14:40:00Z">
        <w:r w:rsidR="00F05B6D" w:rsidDel="00E30787">
          <w:rPr>
            <w:noProof/>
          </w:rPr>
          <w:delText>36</w:delText>
        </w:r>
      </w:del>
      <w:r>
        <w:fldChar w:fldCharType="end"/>
      </w:r>
      <w:r>
        <w:t>.The estimation of errors for post flux calculation.</w:t>
      </w:r>
    </w:p>
    <w:p w:rsidR="00C24050" w:rsidRPr="00FF414B" w:rsidRDefault="00C24050" w:rsidP="00FF414B"/>
    <w:p w:rsidR="00B4221E" w:rsidRPr="007D666C" w:rsidRDefault="00B4221E" w:rsidP="005F7356">
      <w:pPr>
        <w:pStyle w:val="Heading2"/>
      </w:pPr>
      <w:bookmarkStart w:id="2304" w:name="_Toc164068251"/>
      <w:bookmarkStart w:id="2305" w:name="_Toc450222022"/>
      <w:r w:rsidRPr="007D666C">
        <w:t>6.2 Re-Evaluation of spectra</w:t>
      </w:r>
      <w:bookmarkEnd w:id="2304"/>
      <w:bookmarkEnd w:id="2305"/>
    </w:p>
    <w:p w:rsidR="00B4221E" w:rsidRDefault="00BE3BE7" w:rsidP="007E4294">
      <w:r>
        <w:t xml:space="preserve">If the user wants to make a second evaluation of spectra collected with the NOVAC-program, this can be done through the ‘Re-Evaluation’-dialog which can be found under the ‘Analysis’ menu in the main window. The re-evaluation dialog lets the user </w:t>
      </w:r>
      <w:r w:rsidR="00202672">
        <w:t xml:space="preserve">choose the evaluation parameters and can evaluate the spectra with different reference-files, with different settings and make advanced experiments with the spectra. </w:t>
      </w:r>
    </w:p>
    <w:p w:rsidR="00F76E0A" w:rsidRDefault="00F76E0A" w:rsidP="007E4294"/>
    <w:p w:rsidR="00F76E0A" w:rsidRDefault="00F76E0A" w:rsidP="007E4294">
      <w:r>
        <w:t xml:space="preserve">The pak-files which are used in the re-evaluation dialog </w:t>
      </w:r>
      <w:r w:rsidRPr="00F76E0A">
        <w:rPr>
          <w:b/>
        </w:rPr>
        <w:t>must</w:t>
      </w:r>
      <w:r>
        <w:t xml:space="preserve"> be </w:t>
      </w:r>
      <w:r w:rsidR="00841AE4">
        <w:t>complete</w:t>
      </w:r>
      <w:r w:rsidR="00030688">
        <w:t>, single</w:t>
      </w:r>
      <w:r w:rsidR="00841AE4">
        <w:t xml:space="preserve"> scans</w:t>
      </w:r>
      <w:r>
        <w:t xml:space="preserve"> </w:t>
      </w:r>
      <w:r w:rsidR="00841AE4">
        <w:t>or</w:t>
      </w:r>
      <w:r>
        <w:t xml:space="preserve"> they will not be evaluated. </w:t>
      </w:r>
      <w:r w:rsidR="00841AE4">
        <w:t xml:space="preserve">If the </w:t>
      </w:r>
      <w:r w:rsidR="00803383">
        <w:t xml:space="preserve">pak-file contains several scans they can be split up using the ‘Split/Merge’ – dialog found under the ‘File’ menu in the main window. </w:t>
      </w:r>
      <w:r w:rsidR="006448B5">
        <w:t>Pak-files which are generated by a running NOVAC-program will always be single scans, however they are not always complete.</w:t>
      </w:r>
    </w:p>
    <w:p w:rsidR="00EC11A4" w:rsidRDefault="00EC11A4" w:rsidP="007E4294"/>
    <w:p w:rsidR="00EC11A4" w:rsidRDefault="00EC11A4" w:rsidP="007E4294">
      <w:r>
        <w:t xml:space="preserve">The re-evaluation dialog contains four </w:t>
      </w:r>
      <w:r w:rsidR="008A7CFD">
        <w:t>pages;</w:t>
      </w:r>
      <w:r>
        <w:t xml:space="preserve"> in each page one aspect of the evaluation is treated.</w:t>
      </w:r>
    </w:p>
    <w:p w:rsidR="00F42DC7" w:rsidRDefault="00F42DC7" w:rsidP="007E4294"/>
    <w:p w:rsidR="00FF2EE4" w:rsidRDefault="008A7CFD" w:rsidP="007E4294">
      <w:r>
        <w:lastRenderedPageBreak/>
        <w:t>Remember that if you want to close the dialog press the ‘</w:t>
      </w:r>
      <w:r w:rsidR="00040CCB">
        <w:t>Close’ button in the lower right part of the dialog</w:t>
      </w:r>
      <w:r>
        <w:t xml:space="preserve">. </w:t>
      </w:r>
    </w:p>
    <w:p w:rsidR="008A7CFD" w:rsidRDefault="00FF2EE4" w:rsidP="007E4294">
      <w:pPr>
        <w:rPr>
          <w:ins w:id="2306" w:author="Santiago Arellano" w:date="2016-03-31T16:27:00Z"/>
          <w:b/>
        </w:rPr>
      </w:pPr>
      <w:r w:rsidRPr="009C5F69">
        <w:rPr>
          <w:b/>
        </w:rPr>
        <w:t>NB – Pressing the ‘</w:t>
      </w:r>
      <w:r w:rsidR="009E529C">
        <w:rPr>
          <w:b/>
        </w:rPr>
        <w:t>Close</w:t>
      </w:r>
      <w:r w:rsidRPr="009C5F69">
        <w:rPr>
          <w:b/>
        </w:rPr>
        <w:t xml:space="preserve">’ – button will close the dialog promptly </w:t>
      </w:r>
      <w:r w:rsidR="009E529C">
        <w:rPr>
          <w:b/>
        </w:rPr>
        <w:t>without doing anything more, no settings will be saved.</w:t>
      </w:r>
    </w:p>
    <w:p w:rsidR="00AA1F9B" w:rsidRPr="009C5F69" w:rsidRDefault="00AA1F9B" w:rsidP="007E4294">
      <w:pPr>
        <w:rPr>
          <w:b/>
        </w:rPr>
      </w:pPr>
    </w:p>
    <w:p w:rsidR="00F42DC7" w:rsidRDefault="00B65185" w:rsidP="00DE1332">
      <w:pPr>
        <w:pStyle w:val="Heading3"/>
        <w:rPr>
          <w:sz w:val="24"/>
        </w:rPr>
      </w:pPr>
      <w:bookmarkStart w:id="2307" w:name="_Toc164068252"/>
      <w:bookmarkStart w:id="2308" w:name="_Toc450222023"/>
      <w:r w:rsidRPr="00DE1332">
        <w:rPr>
          <w:sz w:val="24"/>
        </w:rPr>
        <w:t>6.2.1 Re-Evaluation – Selecting Scans</w:t>
      </w:r>
      <w:bookmarkEnd w:id="2307"/>
      <w:bookmarkEnd w:id="2308"/>
    </w:p>
    <w:p w:rsidR="00DE1332" w:rsidRDefault="002D2C3A" w:rsidP="00DE1332">
      <w:r>
        <w:t>The first page in the Re-Evaluation dialog is the ‘Scans’ – page. Here you select the pak files you want to evaluate again by pressing the ‘Browse’ – button in the lower part of the dialog</w:t>
      </w:r>
      <w:r w:rsidR="008B6A1C">
        <w:t xml:space="preserve">. The selected pak-files will be shown in the list in the left part of the window. </w:t>
      </w:r>
    </w:p>
    <w:p w:rsidR="0000201D" w:rsidRDefault="0000201D" w:rsidP="00DE1332"/>
    <w:p w:rsidR="0000201D" w:rsidRDefault="0000201D" w:rsidP="00DE1332">
      <w:r>
        <w:t xml:space="preserve">In the right part of the window, you can see inspect the spectra in the pak-file and browse through them by pressing the left and right arrows below the spectrum-graph. </w:t>
      </w:r>
      <w:r w:rsidR="00DB4F21">
        <w:t>The lower right part of the dialog shows general information about the currently selected spectrum, such as collection date, exposure time, number of averaged spectra or scan angle.</w:t>
      </w:r>
    </w:p>
    <w:p w:rsidR="00DB4F21" w:rsidRPr="00DE1332" w:rsidRDefault="00DB4F21" w:rsidP="00DE1332"/>
    <w:p w:rsidR="00DE1332" w:rsidRDefault="00292B4F" w:rsidP="00DE1332">
      <w:pPr>
        <w:keepNext/>
        <w:jc w:val="center"/>
      </w:pPr>
      <w:r>
        <w:rPr>
          <w:noProof/>
          <w:lang w:val="en-US"/>
        </w:rPr>
        <w:drawing>
          <wp:inline distT="0" distB="0" distL="0" distR="0" wp14:anchorId="2EF47DEF" wp14:editId="748FFE9B">
            <wp:extent cx="5759450" cy="3871595"/>
            <wp:effectExtent l="0" t="0" r="0" b="0"/>
            <wp:docPr id="43" name="Picture 43" descr="ReEvaluation_Sc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Evaluation_Scan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9450" cy="3871595"/>
                    </a:xfrm>
                    <a:prstGeom prst="rect">
                      <a:avLst/>
                    </a:prstGeom>
                    <a:noFill/>
                    <a:ln>
                      <a:noFill/>
                    </a:ln>
                  </pic:spPr>
                </pic:pic>
              </a:graphicData>
            </a:graphic>
          </wp:inline>
        </w:drawing>
      </w:r>
    </w:p>
    <w:p w:rsidR="00233C98" w:rsidRDefault="00DE1332" w:rsidP="00DE1332">
      <w:pPr>
        <w:pStyle w:val="Caption"/>
        <w:jc w:val="center"/>
      </w:pPr>
      <w:r>
        <w:t xml:space="preserve">Figure </w:t>
      </w:r>
      <w:r>
        <w:fldChar w:fldCharType="begin"/>
      </w:r>
      <w:r>
        <w:instrText xml:space="preserve"> SEQ Figure \* ARABIC </w:instrText>
      </w:r>
      <w:r>
        <w:fldChar w:fldCharType="separate"/>
      </w:r>
      <w:ins w:id="2309" w:author="Santiago Arellano" w:date="2016-03-31T17:01:00Z">
        <w:r w:rsidR="000D559E">
          <w:rPr>
            <w:noProof/>
          </w:rPr>
          <w:t>40</w:t>
        </w:r>
      </w:ins>
      <w:del w:id="2310" w:author="Santiago Arellano" w:date="2016-03-31T14:40:00Z">
        <w:r w:rsidR="00F05B6D" w:rsidDel="00E30787">
          <w:rPr>
            <w:noProof/>
          </w:rPr>
          <w:delText>37</w:delText>
        </w:r>
      </w:del>
      <w:r>
        <w:fldChar w:fldCharType="end"/>
      </w:r>
      <w:r>
        <w:t xml:space="preserve">. The Scans-page in the Re-Evaluation dialog. Here you </w:t>
      </w:r>
      <w:del w:id="2311" w:author="Santiago Arellano" w:date="2016-03-31T16:27:00Z">
        <w:r w:rsidDel="00AA1F9B">
          <w:delText xml:space="preserve">can </w:delText>
        </w:r>
        <w:r w:rsidDel="00AA1F9B">
          <w:rPr>
            <w:noProof/>
          </w:rPr>
          <w:delText xml:space="preserve"> select</w:delText>
        </w:r>
      </w:del>
      <w:ins w:id="2312" w:author="Santiago Arellano" w:date="2016-03-31T16:27:00Z">
        <w:r w:rsidR="00AA1F9B">
          <w:t xml:space="preserve">can </w:t>
        </w:r>
        <w:r w:rsidR="00AA1F9B">
          <w:rPr>
            <w:noProof/>
          </w:rPr>
          <w:t>select</w:t>
        </w:r>
      </w:ins>
      <w:r>
        <w:rPr>
          <w:noProof/>
        </w:rPr>
        <w:t xml:space="preserve"> and inspect </w:t>
      </w:r>
      <w:r w:rsidR="002A59DA">
        <w:rPr>
          <w:noProof/>
        </w:rPr>
        <w:t xml:space="preserve">each of the </w:t>
      </w:r>
      <w:r>
        <w:rPr>
          <w:noProof/>
        </w:rPr>
        <w:t>the pak-files to evaluate.</w:t>
      </w:r>
    </w:p>
    <w:p w:rsidR="00B65185" w:rsidRDefault="00B65185" w:rsidP="00DE1332">
      <w:pPr>
        <w:pStyle w:val="Heading3"/>
        <w:rPr>
          <w:sz w:val="24"/>
        </w:rPr>
      </w:pPr>
      <w:bookmarkStart w:id="2313" w:name="_Toc164068253"/>
      <w:bookmarkStart w:id="2314" w:name="_Toc450222024"/>
      <w:r w:rsidRPr="00DE1332">
        <w:rPr>
          <w:sz w:val="24"/>
        </w:rPr>
        <w:t>6.2.2 Re-Evaluation – Setting up the fit windows</w:t>
      </w:r>
      <w:bookmarkEnd w:id="2313"/>
      <w:bookmarkEnd w:id="2314"/>
    </w:p>
    <w:p w:rsidR="00CD03A1" w:rsidRDefault="00F66B5D" w:rsidP="00CD03A1">
      <w:r>
        <w:t xml:space="preserve">The second page in the Re-Evaluation dialog is the ‘Fit Windows’ – page. </w:t>
      </w:r>
      <w:r w:rsidR="007A06A7">
        <w:t xml:space="preserve">The Re-evaluation algorithm is based on the concept of ‘fit windows’. A fit window is a spectral region, where the spectrum is evaluated for one or more species. </w:t>
      </w:r>
      <w:r w:rsidR="00975D88">
        <w:t xml:space="preserve">You can specify more than one fit region in this window, each spectrum will then be evaluated two times, one in each region. If you want, these regions can be overlapping or even be the same. </w:t>
      </w:r>
      <w:r w:rsidR="00CA3BDF">
        <w:t xml:space="preserve">Each </w:t>
      </w:r>
      <w:r w:rsidR="004F3BA1">
        <w:t>fit-window has a name, and all fit-windows are shown in the fit-window list in the left side of the dialog.</w:t>
      </w:r>
      <w:r w:rsidR="008C42BA">
        <w:t xml:space="preserve"> The fit-window you are currently working on is the one which is marked by a blue colour in the list.</w:t>
      </w:r>
    </w:p>
    <w:p w:rsidR="005C7B9C" w:rsidRDefault="005C7B9C" w:rsidP="00CD03A1"/>
    <w:p w:rsidR="005C7B9C" w:rsidRDefault="005C7B9C" w:rsidP="00CD03A1">
      <w:r>
        <w:lastRenderedPageBreak/>
        <w:t xml:space="preserve">For each fit window </w:t>
      </w:r>
      <w:r w:rsidR="00214706">
        <w:t xml:space="preserve">you specify the region of the spectrum that the fit-window should cover. The region is specified by the fit from and fit to parameters, which are same as in the Configuration dialog. </w:t>
      </w:r>
      <w:r w:rsidR="001A4E1A" w:rsidRPr="001A4E1A">
        <w:rPr>
          <w:b/>
        </w:rPr>
        <w:t>NB</w:t>
      </w:r>
      <w:r w:rsidR="001A4E1A">
        <w:t xml:space="preserve"> </w:t>
      </w:r>
      <w:r w:rsidR="00ED7952">
        <w:t>In the same way as in the configuration dialog; the fit from and fit to are given as pixels in the spectrometer and are not affected if the spectra are read out in an interlaced way or as partial spectra.</w:t>
      </w:r>
    </w:p>
    <w:p w:rsidR="00BA41D8" w:rsidRDefault="00BA41D8" w:rsidP="00CD03A1"/>
    <w:p w:rsidR="00BA41D8" w:rsidRDefault="00E10A7D" w:rsidP="00CD03A1">
      <w:r>
        <w:t xml:space="preserve">In the ‘Fit Type’ </w:t>
      </w:r>
      <w:r w:rsidR="003712A3">
        <w:t xml:space="preserve">– group you can specify advanced options on how the evaluation should be performed. The default option is ‘HP, divide by sky’ (which is used in the real-time evaluation). </w:t>
      </w:r>
      <w:r w:rsidR="006F07FF">
        <w:t xml:space="preserve">In the first option each measured spectrum will be divided by the sky spectrum before being logarithmated. In the second option, a high-pass filtered and logarithmated spectrum will be included into the fitting procedure, this can be useful if there are large shifts between the sky spectrum and the measured spectra. </w:t>
      </w:r>
    </w:p>
    <w:p w:rsidR="006F07FF" w:rsidRDefault="006F07FF" w:rsidP="00CD03A1"/>
    <w:p w:rsidR="00635691" w:rsidRDefault="006F07FF" w:rsidP="00CD03A1">
      <w:r>
        <w:t xml:space="preserve">In the ‘Misc.’ </w:t>
      </w:r>
      <w:r w:rsidR="00967C78">
        <w:t xml:space="preserve">– group there are two options. The check-box ‘UV’, is checked by default and should be checked for spectra where the starting wavelength is shorter than 300 nm. </w:t>
      </w:r>
    </w:p>
    <w:p w:rsidR="006F07FF" w:rsidRDefault="00635691" w:rsidP="00CD03A1">
      <w:r>
        <w:t>If t</w:t>
      </w:r>
      <w:r w:rsidR="009F5F5A">
        <w:t xml:space="preserve">he check-box ‘Find Optimal Shift’ </w:t>
      </w:r>
      <w:r>
        <w:t xml:space="preserve">is checked, each scan will be evaluated two times. The first time the shift and squeeze of each spectrum will be set to 0 and 1 respectively (no matter what you specify for the references). The spectrum with the highest column value will then be evaluated one time more with the </w:t>
      </w:r>
      <w:r w:rsidR="000D6C6F">
        <w:t xml:space="preserve">shift set to free, the program can in this way find an ‘optimum’ value for the shift. The whole scan will then be evaluated once more, now with the shift set to the found ‘optimal’ shift. This only works if the scan contains a </w:t>
      </w:r>
      <w:r w:rsidR="00187482">
        <w:t>clear plume with high column values.</w:t>
      </w:r>
    </w:p>
    <w:p w:rsidR="000D6C6F" w:rsidRPr="00CD03A1" w:rsidRDefault="000D6C6F" w:rsidP="00CD03A1"/>
    <w:p w:rsidR="00CD03A1" w:rsidRDefault="00292B4F" w:rsidP="00CD03A1">
      <w:pPr>
        <w:keepNext/>
        <w:jc w:val="center"/>
      </w:pPr>
      <w:r>
        <w:rPr>
          <w:noProof/>
          <w:lang w:val="en-US"/>
        </w:rPr>
        <w:drawing>
          <wp:inline distT="0" distB="0" distL="0" distR="0" wp14:anchorId="532776C5" wp14:editId="2C044427">
            <wp:extent cx="5759450" cy="37998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9450" cy="3799840"/>
                    </a:xfrm>
                    <a:prstGeom prst="rect">
                      <a:avLst/>
                    </a:prstGeom>
                    <a:noFill/>
                    <a:ln>
                      <a:noFill/>
                    </a:ln>
                  </pic:spPr>
                </pic:pic>
              </a:graphicData>
            </a:graphic>
          </wp:inline>
        </w:drawing>
      </w:r>
    </w:p>
    <w:p w:rsidR="00233C98" w:rsidRDefault="00CD03A1" w:rsidP="00CD03A1">
      <w:pPr>
        <w:pStyle w:val="Caption"/>
        <w:jc w:val="center"/>
      </w:pPr>
      <w:r>
        <w:t xml:space="preserve">Figure </w:t>
      </w:r>
      <w:r>
        <w:fldChar w:fldCharType="begin"/>
      </w:r>
      <w:r>
        <w:instrText xml:space="preserve"> SEQ Figure \* ARABIC </w:instrText>
      </w:r>
      <w:r>
        <w:fldChar w:fldCharType="separate"/>
      </w:r>
      <w:ins w:id="2315" w:author="Santiago Arellano" w:date="2016-03-31T17:01:00Z">
        <w:r w:rsidR="000D559E">
          <w:rPr>
            <w:noProof/>
          </w:rPr>
          <w:t>41</w:t>
        </w:r>
      </w:ins>
      <w:del w:id="2316" w:author="Santiago Arellano" w:date="2016-03-31T14:40:00Z">
        <w:r w:rsidR="00F05B6D" w:rsidDel="00E30787">
          <w:rPr>
            <w:noProof/>
          </w:rPr>
          <w:delText>38</w:delText>
        </w:r>
      </w:del>
      <w:r>
        <w:fldChar w:fldCharType="end"/>
      </w:r>
      <w:r>
        <w:t>. The fit windows page in the Re-Evaluation dialog. This page allows you to setup one or more regions in which the spectra should be evaluated.</w:t>
      </w:r>
    </w:p>
    <w:p w:rsidR="005C7B9C" w:rsidRDefault="005C7B9C" w:rsidP="005C7B9C"/>
    <w:p w:rsidR="000E2045" w:rsidRDefault="000E2045" w:rsidP="005C7B9C">
      <w:r>
        <w:t xml:space="preserve">In each fit-window you can specify up to 5 references that will be fitted. </w:t>
      </w:r>
      <w:r w:rsidR="00D30EFB">
        <w:t>To include a reference-file press the ‘Insert Reference’ –</w:t>
      </w:r>
      <w:r w:rsidR="00A849B6">
        <w:t xml:space="preserve"> button, to remove a reference-file press the </w:t>
      </w:r>
      <w:r w:rsidR="00A849B6">
        <w:lastRenderedPageBreak/>
        <w:t>‘Remove Reference’ – button. To inspect and/or change the properties and options for a reference-file press the ‘Properties’ – button, this will bring up the ‘Reference Properties’ – dialog in which you can m</w:t>
      </w:r>
      <w:r w:rsidR="00CB768C">
        <w:t>odify the reference-file.</w:t>
      </w:r>
    </w:p>
    <w:p w:rsidR="00D13100" w:rsidRDefault="00D13100" w:rsidP="005C7B9C"/>
    <w:p w:rsidR="00D13100" w:rsidRDefault="002121FA" w:rsidP="005C7B9C">
      <w:r>
        <w:t xml:space="preserve">All the fit windows that are currently configured are shown in the list of fit-windows to the left. </w:t>
      </w:r>
      <w:r w:rsidR="003A4FD0">
        <w:t>Right clicking in this list will bring up a context-menu from which you can choose to insert one more window</w:t>
      </w:r>
      <w:del w:id="2317" w:author="Santiago Arellano" w:date="2016-03-31T16:29:00Z">
        <w:r w:rsidR="003A4FD0" w:rsidDel="00AA1F9B">
          <w:delText xml:space="preserve"> (in version 0.90 you can include up to nine fit windows)</w:delText>
        </w:r>
      </w:del>
      <w:r w:rsidR="003A4FD0">
        <w:t xml:space="preserve">. </w:t>
      </w:r>
    </w:p>
    <w:p w:rsidR="00465DAB" w:rsidRDefault="00465DAB" w:rsidP="005C7B9C"/>
    <w:p w:rsidR="00465DAB" w:rsidRDefault="00465DAB" w:rsidP="005C7B9C">
      <w:r>
        <w:t xml:space="preserve">By clicking ‘Insert window’ in the context menu a new fit-window will appear in the list and you will be asked for a name for this new fit-window. </w:t>
      </w:r>
    </w:p>
    <w:p w:rsidR="00B57459" w:rsidRDefault="00B57459" w:rsidP="005C7B9C"/>
    <w:p w:rsidR="00B57459" w:rsidRDefault="00B57459" w:rsidP="005C7B9C">
      <w:r>
        <w:t xml:space="preserve">By clicking ‘Load Window(s) from File’ you can include fit-windows which have already been configured and saved to a file. </w:t>
      </w:r>
      <w:r w:rsidRPr="00B57459">
        <w:rPr>
          <w:b/>
        </w:rPr>
        <w:t>NB</w:t>
      </w:r>
      <w:r>
        <w:t xml:space="preserve"> by loading a fit window from a file, the list of fit-windows will be replaced by the windows in the file and the currently existing fit windows in the list will be removed.</w:t>
      </w:r>
    </w:p>
    <w:p w:rsidR="00B57459" w:rsidRDefault="00B57459" w:rsidP="005C7B9C"/>
    <w:p w:rsidR="00B57459" w:rsidRDefault="00AF48BF" w:rsidP="005C7B9C">
      <w:r>
        <w:t>To save the current list of fit windows select ‘Save Window(s) to File’ in the context menu. You will be asked for a file name, and the current fit-window setup will be save</w:t>
      </w:r>
      <w:r w:rsidR="0041363A">
        <w:t>d</w:t>
      </w:r>
      <w:r>
        <w:t xml:space="preserve"> in a ‘.nfw’ file.</w:t>
      </w:r>
      <w:r w:rsidR="0041363A">
        <w:t xml:space="preserve"> This is useful if you want to make the same evaluation at a later time, using other spectra.</w:t>
      </w:r>
      <w:r w:rsidR="00BD3DE7">
        <w:t xml:space="preserve"> </w:t>
      </w:r>
      <w:r w:rsidR="00BD3DE7" w:rsidRPr="00BD3DE7">
        <w:rPr>
          <w:b/>
        </w:rPr>
        <w:t>NB</w:t>
      </w:r>
      <w:r w:rsidR="00BD3DE7">
        <w:t xml:space="preserve"> it is not possible to transfer .nfw-files between computers, since they only store the path to the reference-files, not the files themselves.</w:t>
      </w:r>
    </w:p>
    <w:p w:rsidR="005C7B9C" w:rsidRDefault="00292B4F" w:rsidP="005C7B9C">
      <w:pPr>
        <w:keepNext/>
        <w:jc w:val="center"/>
      </w:pPr>
      <w:r>
        <w:rPr>
          <w:noProof/>
          <w:lang w:val="en-US"/>
        </w:rPr>
        <w:drawing>
          <wp:inline distT="0" distB="0" distL="0" distR="0" wp14:anchorId="3AB744D0" wp14:editId="23D7C5B1">
            <wp:extent cx="2410460" cy="330136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10460" cy="3301365"/>
                    </a:xfrm>
                    <a:prstGeom prst="rect">
                      <a:avLst/>
                    </a:prstGeom>
                    <a:noFill/>
                    <a:ln>
                      <a:noFill/>
                    </a:ln>
                  </pic:spPr>
                </pic:pic>
              </a:graphicData>
            </a:graphic>
          </wp:inline>
        </w:drawing>
      </w:r>
    </w:p>
    <w:p w:rsidR="005C7B9C" w:rsidRPr="005C7B9C" w:rsidRDefault="005C7B9C" w:rsidP="005C7B9C">
      <w:pPr>
        <w:pStyle w:val="Caption"/>
        <w:jc w:val="center"/>
      </w:pPr>
      <w:r>
        <w:t xml:space="preserve">Figure </w:t>
      </w:r>
      <w:r>
        <w:fldChar w:fldCharType="begin"/>
      </w:r>
      <w:r>
        <w:instrText xml:space="preserve"> SEQ Figure \* ARABIC </w:instrText>
      </w:r>
      <w:r>
        <w:fldChar w:fldCharType="separate"/>
      </w:r>
      <w:ins w:id="2318" w:author="Santiago Arellano" w:date="2016-03-31T17:01:00Z">
        <w:r w:rsidR="000D559E">
          <w:rPr>
            <w:noProof/>
          </w:rPr>
          <w:t>42</w:t>
        </w:r>
      </w:ins>
      <w:del w:id="2319" w:author="Santiago Arellano" w:date="2016-03-31T14:40:00Z">
        <w:r w:rsidR="00F05B6D" w:rsidDel="00E30787">
          <w:rPr>
            <w:noProof/>
          </w:rPr>
          <w:delText>39</w:delText>
        </w:r>
      </w:del>
      <w:r>
        <w:fldChar w:fldCharType="end"/>
      </w:r>
      <w:r>
        <w:t>. The context-menu in the list of fit windows. The menu is accessed by right-clicking in the list to the left.</w:t>
      </w:r>
    </w:p>
    <w:p w:rsidR="00B65185" w:rsidRDefault="00B65185" w:rsidP="00DE1332">
      <w:pPr>
        <w:pStyle w:val="Heading3"/>
        <w:rPr>
          <w:sz w:val="24"/>
        </w:rPr>
      </w:pPr>
      <w:bookmarkStart w:id="2320" w:name="_Toc164068254"/>
      <w:bookmarkStart w:id="2321" w:name="_Toc450222025"/>
      <w:r w:rsidRPr="00DE1332">
        <w:rPr>
          <w:sz w:val="24"/>
        </w:rPr>
        <w:t>6.2.3 Re-Evaluation – Misc. Settings</w:t>
      </w:r>
      <w:bookmarkEnd w:id="2320"/>
      <w:bookmarkEnd w:id="2321"/>
    </w:p>
    <w:p w:rsidR="005A308E" w:rsidRDefault="005A308E" w:rsidP="005A308E">
      <w:r>
        <w:t>The third page in the Re-evaluation dialog is the misc.</w:t>
      </w:r>
      <w:r w:rsidR="00C55861">
        <w:t xml:space="preserve"> – </w:t>
      </w:r>
      <w:r>
        <w:t xml:space="preserve">settings page, which contains miscellaneous settings. </w:t>
      </w:r>
    </w:p>
    <w:p w:rsidR="00C55861" w:rsidRDefault="00C55861" w:rsidP="005A308E"/>
    <w:p w:rsidR="00124F3E" w:rsidRDefault="00C55861" w:rsidP="005A308E">
      <w:r>
        <w:t>In the ‘Dark Spectra’ – group you can specify what to</w:t>
      </w:r>
      <w:r w:rsidR="009035B4">
        <w:t xml:space="preserve"> do with spectra which are dark or could be considered as dark. </w:t>
      </w:r>
    </w:p>
    <w:p w:rsidR="00124F3E" w:rsidRDefault="00F77CBB" w:rsidP="00124F3E">
      <w:pPr>
        <w:numPr>
          <w:ilvl w:val="0"/>
          <w:numId w:val="22"/>
        </w:numPr>
      </w:pPr>
      <w:r>
        <w:lastRenderedPageBreak/>
        <w:t xml:space="preserve">If the option ‘Ignore Completely Dark spectra’ is chosen then completely dark spectra will be skipped in the evaluation (they will not be evaluated at all). This is the default option, since they will not give any useful results anyway. </w:t>
      </w:r>
    </w:p>
    <w:p w:rsidR="00C55861" w:rsidRDefault="00162903" w:rsidP="00124F3E">
      <w:pPr>
        <w:numPr>
          <w:ilvl w:val="0"/>
          <w:numId w:val="22"/>
        </w:numPr>
      </w:pPr>
      <w:r>
        <w:t>If the option ‘Ignore spectra with intensity below:’ is chosen, then you can specify a limit intensity and a pixel number around which to calculate the intensity. Spectra which have a lower intensity at this pixel-number will be ignored in the evaluation.</w:t>
      </w:r>
    </w:p>
    <w:p w:rsidR="00124F3E" w:rsidRDefault="00124F3E" w:rsidP="00124F3E">
      <w:pPr>
        <w:numPr>
          <w:ilvl w:val="0"/>
          <w:numId w:val="22"/>
        </w:numPr>
      </w:pPr>
      <w:r>
        <w:t>If the option ‘Don’t ignore anything’ is selected then all spectra will be evaluated, no matter how little light they have.</w:t>
      </w:r>
    </w:p>
    <w:p w:rsidR="00124F3E" w:rsidRDefault="00124F3E" w:rsidP="00124F3E"/>
    <w:p w:rsidR="00124F3E" w:rsidRDefault="00124F3E" w:rsidP="00124F3E">
      <w:r>
        <w:t>In the ‘Saturated Spectra’ – group you can specify what to do with spectra which have too high intensity.</w:t>
      </w:r>
    </w:p>
    <w:p w:rsidR="005A60B0" w:rsidRDefault="005A60B0" w:rsidP="005A60B0">
      <w:pPr>
        <w:numPr>
          <w:ilvl w:val="0"/>
          <w:numId w:val="23"/>
        </w:numPr>
      </w:pPr>
      <w:r>
        <w:t>If the option ‘Ignore Saturated spectra’ is chosen, then spectra which have a maximum saturation ratio of 100% will be ignored.</w:t>
      </w:r>
    </w:p>
    <w:p w:rsidR="005A60B0" w:rsidRDefault="005A60B0" w:rsidP="005A60B0">
      <w:pPr>
        <w:numPr>
          <w:ilvl w:val="0"/>
          <w:numId w:val="23"/>
        </w:numPr>
      </w:pPr>
      <w:r>
        <w:t>If the option ‘Ignore spectra with intensity above’ is chosen then you can specify a limit intensity and a pixel number around which to calculate the intensity. Spectra which have an intensity higher than the limit intensity around the specified pixel-number will be ignored.</w:t>
      </w:r>
    </w:p>
    <w:p w:rsidR="005A60B0" w:rsidRDefault="005A60B0" w:rsidP="005A60B0">
      <w:pPr>
        <w:numPr>
          <w:ilvl w:val="0"/>
          <w:numId w:val="23"/>
        </w:numPr>
      </w:pPr>
      <w:r>
        <w:t>If the option ‘Don’t ignore anything’ is selected then all spectra will be evaluated, no matter how saturated they are.</w:t>
      </w:r>
    </w:p>
    <w:p w:rsidR="005A308E" w:rsidRPr="005A308E" w:rsidRDefault="005A308E" w:rsidP="005A308E"/>
    <w:p w:rsidR="005A308E" w:rsidRDefault="00292B4F" w:rsidP="005A308E">
      <w:pPr>
        <w:keepNext/>
        <w:jc w:val="center"/>
      </w:pPr>
      <w:r>
        <w:rPr>
          <w:noProof/>
          <w:lang w:val="en-US"/>
        </w:rPr>
        <w:drawing>
          <wp:inline distT="0" distB="0" distL="0" distR="0" wp14:anchorId="27C7E0E2" wp14:editId="3A0AFFD0">
            <wp:extent cx="5759450" cy="4109085"/>
            <wp:effectExtent l="0" t="0" r="0" b="5715"/>
            <wp:docPr id="46" name="Picture 46" descr="ReEvaluation_M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Evaluation_Misc"/>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9450" cy="4109085"/>
                    </a:xfrm>
                    <a:prstGeom prst="rect">
                      <a:avLst/>
                    </a:prstGeom>
                    <a:noFill/>
                    <a:ln>
                      <a:noFill/>
                    </a:ln>
                  </pic:spPr>
                </pic:pic>
              </a:graphicData>
            </a:graphic>
          </wp:inline>
        </w:drawing>
      </w:r>
    </w:p>
    <w:p w:rsidR="00233C98" w:rsidRDefault="005A308E" w:rsidP="005A308E">
      <w:pPr>
        <w:pStyle w:val="Caption"/>
        <w:jc w:val="center"/>
      </w:pPr>
      <w:r>
        <w:t xml:space="preserve">Figure </w:t>
      </w:r>
      <w:r>
        <w:fldChar w:fldCharType="begin"/>
      </w:r>
      <w:r>
        <w:instrText xml:space="preserve"> SEQ Figure \* ARABIC </w:instrText>
      </w:r>
      <w:r>
        <w:fldChar w:fldCharType="separate"/>
      </w:r>
      <w:ins w:id="2322" w:author="Santiago Arellano" w:date="2016-03-31T17:01:00Z">
        <w:r w:rsidR="000D559E">
          <w:rPr>
            <w:noProof/>
          </w:rPr>
          <w:t>43</w:t>
        </w:r>
      </w:ins>
      <w:del w:id="2323" w:author="Santiago Arellano" w:date="2016-03-31T14:40:00Z">
        <w:r w:rsidR="00F05B6D" w:rsidDel="00E30787">
          <w:rPr>
            <w:noProof/>
          </w:rPr>
          <w:delText>40</w:delText>
        </w:r>
      </w:del>
      <w:r>
        <w:fldChar w:fldCharType="end"/>
      </w:r>
      <w:r>
        <w:t>. The Misc. page in the Re-Evaluation dialog contains misc. options for the evaluation.</w:t>
      </w:r>
    </w:p>
    <w:p w:rsidR="0056486B" w:rsidRDefault="0056486B" w:rsidP="0056486B"/>
    <w:p w:rsidR="0056486B" w:rsidRDefault="0056486B" w:rsidP="0056486B">
      <w:r>
        <w:t xml:space="preserve">In the ‘Sky Spectrum’ – </w:t>
      </w:r>
      <w:r w:rsidR="0096696A">
        <w:t xml:space="preserve">group </w:t>
      </w:r>
      <w:r>
        <w:t xml:space="preserve">you can specify the options for how to select the sky-spectrum. The default option is to use the first spectrum in the scan, but it is also possible to use an average of all good spectra in the scan, which can possibly increase the signal to noise ratio in the evaluation. </w:t>
      </w:r>
      <w:r w:rsidR="00772F47">
        <w:t xml:space="preserve">Another option is to use a specific spectrum number in the scan, this can be </w:t>
      </w:r>
      <w:r w:rsidR="00772F47">
        <w:lastRenderedPageBreak/>
        <w:t>useful if e.g. the zenith spectrum is saturated. The fourth</w:t>
      </w:r>
      <w:r w:rsidR="00887351">
        <w:t xml:space="preserve"> option is to specify a spectrum which can be used as sky spectrum. </w:t>
      </w:r>
      <w:r w:rsidR="00D876AE">
        <w:t xml:space="preserve">If a pak-file is specified then only the first spectrum in the pak-file will be used. A user specified sky-spectrum </w:t>
      </w:r>
      <w:r w:rsidR="00D876AE" w:rsidRPr="00D876AE">
        <w:rPr>
          <w:b/>
        </w:rPr>
        <w:t>must</w:t>
      </w:r>
      <w:r w:rsidR="00D876AE">
        <w:t xml:space="preserve"> be corrected for dark-current and offset.</w:t>
      </w:r>
    </w:p>
    <w:p w:rsidR="00D876AE" w:rsidRDefault="00D876AE" w:rsidP="0056486B"/>
    <w:p w:rsidR="00D876AE" w:rsidRDefault="0096696A" w:rsidP="0056486B">
      <w:r>
        <w:t xml:space="preserve">In the ‘Misc.’ – group are even more obscure options. </w:t>
      </w:r>
      <w:r w:rsidR="0090079A">
        <w:t xml:space="preserve">If some old ScanDOAS spectra have been imported to a pak-file they may be summed or averaged depending on the version of ScanDOAS used. This </w:t>
      </w:r>
      <w:r w:rsidR="00611B84">
        <w:t>button enables the use of spectra which are averaged.</w:t>
      </w:r>
    </w:p>
    <w:p w:rsidR="0056486B" w:rsidRDefault="0056486B" w:rsidP="0056486B"/>
    <w:p w:rsidR="007D0BF4" w:rsidRDefault="009416FE" w:rsidP="0056486B">
      <w:r>
        <w:t>To simplify the use of the re-evaluation dialog, these settings can be stored in a settings file for more easy use on the next occasion. To store the settings press the button with a picture of a small floppy disk in the upper right corner of the page. To read in these settings from previously stored file, press the ‘open’ button in the upper right corner of the page.</w:t>
      </w:r>
    </w:p>
    <w:p w:rsidR="007D0BF4" w:rsidRPr="0056486B" w:rsidRDefault="007D0BF4" w:rsidP="0056486B"/>
    <w:p w:rsidR="00B65185" w:rsidRPr="00DE1332" w:rsidRDefault="00B65185" w:rsidP="00DE1332">
      <w:pPr>
        <w:pStyle w:val="Heading3"/>
        <w:rPr>
          <w:sz w:val="24"/>
        </w:rPr>
      </w:pPr>
      <w:bookmarkStart w:id="2324" w:name="_Toc164068255"/>
      <w:bookmarkStart w:id="2325" w:name="_Toc450222026"/>
      <w:r w:rsidRPr="00DE1332">
        <w:rPr>
          <w:sz w:val="24"/>
        </w:rPr>
        <w:t>6.2.4 Re-Evaluation – The final evaluation</w:t>
      </w:r>
      <w:bookmarkEnd w:id="2324"/>
      <w:bookmarkEnd w:id="2325"/>
    </w:p>
    <w:p w:rsidR="00F1611B" w:rsidRDefault="00F1611B" w:rsidP="007E4294">
      <w:r>
        <w:t xml:space="preserve">The final page in the re-evaluation dialog is the ‘Do Evaluation’ – page. </w:t>
      </w:r>
    </w:p>
    <w:p w:rsidR="00F1611B" w:rsidRDefault="00F1611B" w:rsidP="007E4294"/>
    <w:p w:rsidR="009352CD" w:rsidRDefault="00F1611B" w:rsidP="007E4294">
      <w:r>
        <w:t>Pressing the ‘</w:t>
      </w:r>
      <w:r w:rsidR="009352CD">
        <w:t>Do Evaluation.</w:t>
      </w:r>
      <w:r>
        <w:t xml:space="preserve">’ button will start the evaluation of the selected spectra using the options setup in the earlier pages. </w:t>
      </w:r>
      <w:r w:rsidR="009352CD">
        <w:t xml:space="preserve">The result of the evaluation will be shown in the two graphs on this page. </w:t>
      </w:r>
    </w:p>
    <w:p w:rsidR="009352CD" w:rsidRDefault="009352CD" w:rsidP="007E4294"/>
    <w:p w:rsidR="009352CD" w:rsidRDefault="009352CD" w:rsidP="007E4294">
      <w:r>
        <w:t>The left graph shows the measured spectrum in the fit-region or the residual of the fit depending on the settings of the radio button below the graph.</w:t>
      </w:r>
    </w:p>
    <w:p w:rsidR="009352CD" w:rsidRDefault="009352CD" w:rsidP="007E4294"/>
    <w:p w:rsidR="00F1611B" w:rsidRDefault="009352CD" w:rsidP="007E4294">
      <w:r>
        <w:t>The right graph shows the result of the evaluation. It shows</w:t>
      </w:r>
      <w:r w:rsidR="00FE0FFC">
        <w:t>, in blue,</w:t>
      </w:r>
      <w:r>
        <w:t xml:space="preserve"> the reference-file which is selected in the list below the graph (in </w:t>
      </w:r>
      <w:r>
        <w:fldChar w:fldCharType="begin"/>
      </w:r>
      <w:r>
        <w:instrText xml:space="preserve"> REF _Ref144114266 \h </w:instrText>
      </w:r>
      <w:r>
        <w:fldChar w:fldCharType="separate"/>
      </w:r>
      <w:r w:rsidR="00292B4F">
        <w:t xml:space="preserve">Figure </w:t>
      </w:r>
      <w:r w:rsidR="00292B4F">
        <w:rPr>
          <w:noProof/>
        </w:rPr>
        <w:t>32</w:t>
      </w:r>
      <w:r>
        <w:fldChar w:fldCharType="end"/>
      </w:r>
      <w:r>
        <w:t xml:space="preserve"> this is </w:t>
      </w:r>
      <w:r w:rsidRPr="00580496">
        <w:t>SO</w:t>
      </w:r>
      <w:r w:rsidRPr="00580496">
        <w:rPr>
          <w:vertAlign w:val="subscript"/>
        </w:rPr>
        <w:t>2</w:t>
      </w:r>
      <w:r>
        <w:t xml:space="preserve">) </w:t>
      </w:r>
      <w:r w:rsidR="00FE0FFC">
        <w:t>scaled to the evaluated column value</w:t>
      </w:r>
      <w:r w:rsidR="0001563B">
        <w:t xml:space="preserve">. </w:t>
      </w:r>
      <w:r w:rsidR="00D673F3">
        <w:t xml:space="preserve">Below this is, in red, the same scaled reference-file plus the residual of the fit. This enables inspection of the quality of the fit. </w:t>
      </w:r>
      <w:r w:rsidR="00C4347E">
        <w:t xml:space="preserve">If the residual is small and lacks structures then the evaluation is ok. </w:t>
      </w:r>
    </w:p>
    <w:p w:rsidR="0081173A" w:rsidRDefault="0081173A" w:rsidP="007E4294"/>
    <w:p w:rsidR="0081173A" w:rsidRDefault="0081173A" w:rsidP="007E4294">
      <w:r>
        <w:t xml:space="preserve">Below the right graph </w:t>
      </w:r>
      <w:r w:rsidR="00314573">
        <w:t>is the evaluated column value</w:t>
      </w:r>
      <w:r>
        <w:t xml:space="preserve"> of the currently selected reference-file shown for the last evaluated spectrum. </w:t>
      </w:r>
      <w:r w:rsidR="00314573">
        <w:t>The shift and squeeze used for the fit are also shown together with the delta and chi-square values which are used as a quality measure of the fitting, smaller values are better.</w:t>
      </w:r>
    </w:p>
    <w:p w:rsidR="005E5B8F" w:rsidRDefault="005E5B8F" w:rsidP="007E4294"/>
    <w:p w:rsidR="00BF063A" w:rsidRDefault="00292B4F" w:rsidP="00BF063A">
      <w:pPr>
        <w:keepNext/>
        <w:jc w:val="center"/>
      </w:pPr>
      <w:r>
        <w:rPr>
          <w:noProof/>
          <w:lang w:val="en-US"/>
        </w:rPr>
        <w:lastRenderedPageBreak/>
        <w:drawing>
          <wp:inline distT="0" distB="0" distL="0" distR="0" wp14:anchorId="5304B3DD" wp14:editId="7675154D">
            <wp:extent cx="5759450" cy="37763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9450" cy="3776345"/>
                    </a:xfrm>
                    <a:prstGeom prst="rect">
                      <a:avLst/>
                    </a:prstGeom>
                    <a:noFill/>
                    <a:ln>
                      <a:noFill/>
                    </a:ln>
                  </pic:spPr>
                </pic:pic>
              </a:graphicData>
            </a:graphic>
          </wp:inline>
        </w:drawing>
      </w:r>
    </w:p>
    <w:p w:rsidR="00BF063A" w:rsidRDefault="00BF063A" w:rsidP="00BF063A">
      <w:pPr>
        <w:pStyle w:val="Caption"/>
        <w:jc w:val="center"/>
      </w:pPr>
      <w:bookmarkStart w:id="2326" w:name="_Ref144114266"/>
      <w:r>
        <w:t xml:space="preserve">Figure </w:t>
      </w:r>
      <w:r>
        <w:fldChar w:fldCharType="begin"/>
      </w:r>
      <w:r>
        <w:instrText xml:space="preserve"> SEQ Figure \* ARABIC </w:instrText>
      </w:r>
      <w:r>
        <w:fldChar w:fldCharType="separate"/>
      </w:r>
      <w:ins w:id="2327" w:author="Santiago Arellano" w:date="2016-03-31T17:01:00Z">
        <w:r w:rsidR="000D559E">
          <w:rPr>
            <w:noProof/>
          </w:rPr>
          <w:t>44</w:t>
        </w:r>
      </w:ins>
      <w:del w:id="2328" w:author="Santiago Arellano" w:date="2016-03-31T14:40:00Z">
        <w:r w:rsidR="00F05B6D" w:rsidDel="00E30787">
          <w:rPr>
            <w:noProof/>
          </w:rPr>
          <w:delText>41</w:delText>
        </w:r>
      </w:del>
      <w:r>
        <w:fldChar w:fldCharType="end"/>
      </w:r>
      <w:bookmarkEnd w:id="2326"/>
      <w:r>
        <w:t>. The final page in the re-evaluation dialog. Here you can perform the evaluation of the selected pak-files using the specified options and inspect the result.</w:t>
      </w:r>
    </w:p>
    <w:p w:rsidR="00F65E78" w:rsidRDefault="00F65E78" w:rsidP="00F65E78"/>
    <w:p w:rsidR="00F65E78" w:rsidRDefault="003670E7" w:rsidP="00F65E78">
      <w:r>
        <w:t xml:space="preserve">By default the evaluation runs without making any pause between the spectra. </w:t>
      </w:r>
      <w:r w:rsidR="00096EFF">
        <w:t xml:space="preserve">However, if checking the ‘pause’ check button in the left half of the screen, the evaluation will make a pause after evaluating each spectrum. </w:t>
      </w:r>
      <w:r w:rsidR="00D00C3E">
        <w:t>The program will evaluate next spectrum when the user presses the ‘Next’ – button, which is situated where the ‘Do Evaluation’ – button was before.</w:t>
      </w:r>
    </w:p>
    <w:p w:rsidR="00D00C3E" w:rsidRDefault="00D00C3E" w:rsidP="00F65E78"/>
    <w:p w:rsidR="00D00C3E" w:rsidRDefault="00D00C3E" w:rsidP="00F65E78">
      <w:r>
        <w:t xml:space="preserve">The evaluation can at all times be interrupted by pressing the ‘Cancel’ button to the right of the ‘Do Evaluation’/’Next’ – button. </w:t>
      </w:r>
      <w:r w:rsidRPr="00D00C3E">
        <w:rPr>
          <w:b/>
        </w:rPr>
        <w:t>NB</w:t>
      </w:r>
      <w:r>
        <w:t xml:space="preserve"> DO NOT PRESS THE ‘</w:t>
      </w:r>
      <w:r w:rsidR="005E2747">
        <w:t>CLOSE’ BUTTON</w:t>
      </w:r>
      <w:r>
        <w:t xml:space="preserve"> ON THE BOTTOM ROW WHEN THE EVALUATION IS RUNNING.</w:t>
      </w:r>
    </w:p>
    <w:p w:rsidR="00F65E78" w:rsidRPr="00F65E78" w:rsidRDefault="00F65E78" w:rsidP="00F65E78"/>
    <w:p w:rsidR="00B4221E" w:rsidRPr="007D666C" w:rsidRDefault="00B4221E" w:rsidP="005F7356">
      <w:pPr>
        <w:pStyle w:val="Heading2"/>
      </w:pPr>
      <w:bookmarkStart w:id="2329" w:name="_Toc164068256"/>
      <w:bookmarkStart w:id="2330" w:name="_Toc450222027"/>
      <w:r w:rsidRPr="007D666C">
        <w:t>6.3 Setup inspection</w:t>
      </w:r>
      <w:bookmarkEnd w:id="2329"/>
      <w:bookmarkEnd w:id="2330"/>
    </w:p>
    <w:p w:rsidR="00122F07" w:rsidRDefault="00122F07" w:rsidP="007E4294">
      <w:r>
        <w:t>The setup-inspection dialog can be opened by selecting ‘Analysis</w:t>
      </w:r>
      <w:r>
        <w:sym w:font="Wingdings" w:char="F0E0"/>
      </w:r>
      <w:r>
        <w:t>Setup’ in the menu in the main window.</w:t>
      </w:r>
      <w:r w:rsidR="00694735">
        <w:t xml:space="preserve"> The setup inspection dialog </w:t>
      </w:r>
      <w:r w:rsidR="00196FF1">
        <w:t xml:space="preserve">can handle up to four </w:t>
      </w:r>
      <w:r w:rsidR="00694735">
        <w:t>evaluation log</w:t>
      </w:r>
      <w:r w:rsidR="00196FF1">
        <w:t>s and show</w:t>
      </w:r>
      <w:r w:rsidR="00694735">
        <w:t xml:space="preserve"> the result of the measurement</w:t>
      </w:r>
      <w:r w:rsidR="00196FF1">
        <w:t>s</w:t>
      </w:r>
      <w:r w:rsidR="00694735">
        <w:t xml:space="preserve"> on a map.</w:t>
      </w:r>
    </w:p>
    <w:p w:rsidR="00694735" w:rsidRDefault="00694735" w:rsidP="007E4294"/>
    <w:p w:rsidR="00694735" w:rsidRDefault="00694735" w:rsidP="007E4294">
      <w:r>
        <w:t xml:space="preserve">To open a evaluation log, press </w:t>
      </w:r>
      <w:r w:rsidR="009313E0">
        <w:t xml:space="preserve">one of </w:t>
      </w:r>
      <w:r>
        <w:t xml:space="preserve">the ‘Browse’ – button. </w:t>
      </w:r>
      <w:r w:rsidR="00186DF3">
        <w:t xml:space="preserve">The evaluation log file must contain gps-information, which some older evaluation-log files does not do. </w:t>
      </w:r>
    </w:p>
    <w:p w:rsidR="002D3D04" w:rsidRDefault="002D3D04" w:rsidP="007E4294"/>
    <w:p w:rsidR="00C12E04" w:rsidRDefault="002D3D04" w:rsidP="007E4294">
      <w:r>
        <w:t xml:space="preserve">When the evaluation log has been opened, the program will calculate which NOVAC volcano is closest, and calculate the distance from the instrument to the summit of the volcano. </w:t>
      </w:r>
      <w:r w:rsidR="00515BED">
        <w:t xml:space="preserve">If the compass-direction is specified in the evaluation log, the program can make a small map of the scans in the evaluation log file. </w:t>
      </w:r>
      <w:r w:rsidR="008C2F00" w:rsidRPr="008C2F00">
        <w:rPr>
          <w:b/>
        </w:rPr>
        <w:t>NB</w:t>
      </w:r>
      <w:r w:rsidR="008C2F00">
        <w:t xml:space="preserve"> the scale of the scan is entirely depending on the plume height which must be supplied by the user.</w:t>
      </w:r>
    </w:p>
    <w:p w:rsidR="00C12E04" w:rsidRDefault="00C12E04" w:rsidP="007E4294"/>
    <w:p w:rsidR="00C12E04" w:rsidRDefault="00515BED" w:rsidP="007E4294">
      <w:r>
        <w:lastRenderedPageBreak/>
        <w:t>The single red square on the map is the volcano, the black square is the scanning instrument, and the line of squares of varying colour is the result of the scan. The scan is represented on a relative scale, with blue b</w:t>
      </w:r>
      <w:r w:rsidR="00C12E04">
        <w:t>eing the lowest column values and</w:t>
      </w:r>
      <w:r>
        <w:t xml:space="preserve"> red showing the highest. </w:t>
      </w:r>
    </w:p>
    <w:p w:rsidR="00C12E04" w:rsidRDefault="00C12E04" w:rsidP="007E4294"/>
    <w:p w:rsidR="002D3D04" w:rsidRDefault="00554081" w:rsidP="007E4294">
      <w:r>
        <w:t xml:space="preserve">For a single scan, the program can calculate the wind direction by knowing the position of the volcano and the position of the highest column values. </w:t>
      </w:r>
      <w:r w:rsidRPr="00554081">
        <w:rPr>
          <w:b/>
        </w:rPr>
        <w:t>NB</w:t>
      </w:r>
      <w:r>
        <w:t xml:space="preserve"> This calculation requires knowledge of the plume height, the accuracy of the wind direction is entirely depending on the estimation of the plume height. </w:t>
      </w:r>
    </w:p>
    <w:p w:rsidR="00122F07" w:rsidRDefault="00122F07" w:rsidP="007E4294"/>
    <w:p w:rsidR="00606997" w:rsidRDefault="00292B4F" w:rsidP="00606997">
      <w:pPr>
        <w:keepNext/>
        <w:jc w:val="center"/>
      </w:pPr>
      <w:r>
        <w:rPr>
          <w:noProof/>
          <w:lang w:val="en-US"/>
        </w:rPr>
        <w:drawing>
          <wp:inline distT="0" distB="0" distL="0" distR="0" wp14:anchorId="04BF1A05" wp14:editId="3255ECC9">
            <wp:extent cx="5486400" cy="4880610"/>
            <wp:effectExtent l="0" t="0" r="0" b="0"/>
            <wp:docPr id="48" name="Picture 48" descr="Setup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tupInspecto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4880610"/>
                    </a:xfrm>
                    <a:prstGeom prst="rect">
                      <a:avLst/>
                    </a:prstGeom>
                    <a:noFill/>
                    <a:ln>
                      <a:noFill/>
                    </a:ln>
                  </pic:spPr>
                </pic:pic>
              </a:graphicData>
            </a:graphic>
          </wp:inline>
        </w:drawing>
      </w:r>
    </w:p>
    <w:p w:rsidR="00606997" w:rsidRDefault="00606997" w:rsidP="00606997">
      <w:pPr>
        <w:pStyle w:val="Caption"/>
        <w:jc w:val="center"/>
      </w:pPr>
      <w:r>
        <w:t xml:space="preserve">Figure </w:t>
      </w:r>
      <w:r>
        <w:fldChar w:fldCharType="begin"/>
      </w:r>
      <w:r>
        <w:instrText xml:space="preserve"> SEQ Figure \* ARABIC </w:instrText>
      </w:r>
      <w:r>
        <w:fldChar w:fldCharType="separate"/>
      </w:r>
      <w:ins w:id="2331" w:author="Santiago Arellano" w:date="2016-03-31T17:01:00Z">
        <w:r w:rsidR="000D559E">
          <w:rPr>
            <w:noProof/>
          </w:rPr>
          <w:t>45</w:t>
        </w:r>
      </w:ins>
      <w:del w:id="2332" w:author="Santiago Arellano" w:date="2016-03-31T14:40:00Z">
        <w:r w:rsidR="00F05B6D" w:rsidDel="00E30787">
          <w:rPr>
            <w:noProof/>
          </w:rPr>
          <w:delText>42</w:delText>
        </w:r>
      </w:del>
      <w:r>
        <w:fldChar w:fldCharType="end"/>
      </w:r>
      <w:r>
        <w:t>. The setup-inspection dialog. Here it is possible to see the position and direction of the scanning instrument on a map, and look at the results from a scan.</w:t>
      </w:r>
    </w:p>
    <w:p w:rsidR="00B4221E" w:rsidRPr="007D666C" w:rsidRDefault="00B4221E" w:rsidP="005F7356">
      <w:pPr>
        <w:pStyle w:val="Heading2"/>
      </w:pPr>
      <w:bookmarkStart w:id="2333" w:name="_Toc164068257"/>
      <w:bookmarkStart w:id="2334" w:name="_Toc450222028"/>
      <w:r w:rsidRPr="007D666C">
        <w:t xml:space="preserve">6.4 </w:t>
      </w:r>
      <w:r w:rsidR="005F0C49">
        <w:t>Post-processing</w:t>
      </w:r>
      <w:r w:rsidR="009530AC" w:rsidRPr="007D666C">
        <w:t xml:space="preserve"> wind </w:t>
      </w:r>
      <w:bookmarkEnd w:id="2333"/>
      <w:r w:rsidR="005F0C49">
        <w:t>speed and direction</w:t>
      </w:r>
      <w:bookmarkEnd w:id="2334"/>
    </w:p>
    <w:p w:rsidR="00960D48" w:rsidRDefault="00960D48" w:rsidP="007E4294"/>
    <w:p w:rsidR="00F86560" w:rsidRDefault="00F86560" w:rsidP="007E4294">
      <w:r>
        <w:t xml:space="preserve">If a connected instrument has performed a measurement of the wind-speed using the dual-beam technique, the resulting wind-speed will be calculated in real-time when the measurement is downloaded and evaluated. This can also be done in off-line mode from an already downloaded scan through the ‘Post Wind speed analysis’ – dialog. </w:t>
      </w:r>
    </w:p>
    <w:p w:rsidR="00F86560" w:rsidRDefault="00F86560" w:rsidP="007E4294"/>
    <w:p w:rsidR="00D75411" w:rsidRDefault="00292B4F" w:rsidP="00D75411">
      <w:pPr>
        <w:keepNext/>
        <w:jc w:val="center"/>
      </w:pPr>
      <w:r>
        <w:rPr>
          <w:noProof/>
          <w:lang w:val="en-US"/>
        </w:rPr>
        <w:lastRenderedPageBreak/>
        <w:drawing>
          <wp:inline distT="0" distB="0" distL="0" distR="0" wp14:anchorId="2569B2FD" wp14:editId="630450D3">
            <wp:extent cx="5509895" cy="5391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09895" cy="5391150"/>
                    </a:xfrm>
                    <a:prstGeom prst="rect">
                      <a:avLst/>
                    </a:prstGeom>
                    <a:noFill/>
                    <a:ln>
                      <a:noFill/>
                    </a:ln>
                  </pic:spPr>
                </pic:pic>
              </a:graphicData>
            </a:graphic>
          </wp:inline>
        </w:drawing>
      </w:r>
    </w:p>
    <w:p w:rsidR="00D75411" w:rsidRDefault="00D75411" w:rsidP="00D75411">
      <w:pPr>
        <w:pStyle w:val="Caption"/>
        <w:jc w:val="center"/>
        <w:rPr>
          <w:noProof/>
        </w:rPr>
      </w:pPr>
      <w:r>
        <w:t xml:space="preserve">Figure </w:t>
      </w:r>
      <w:r>
        <w:fldChar w:fldCharType="begin"/>
      </w:r>
      <w:r>
        <w:instrText xml:space="preserve"> SEQ Figure \* ARABIC </w:instrText>
      </w:r>
      <w:r>
        <w:fldChar w:fldCharType="separate"/>
      </w:r>
      <w:ins w:id="2335" w:author="Santiago Arellano" w:date="2016-03-31T17:01:00Z">
        <w:r w:rsidR="000D559E">
          <w:rPr>
            <w:noProof/>
          </w:rPr>
          <w:t>46</w:t>
        </w:r>
      </w:ins>
      <w:del w:id="2336" w:author="Santiago Arellano" w:date="2016-03-31T14:40:00Z">
        <w:r w:rsidR="00F05B6D" w:rsidDel="00E30787">
          <w:rPr>
            <w:noProof/>
          </w:rPr>
          <w:delText>43</w:delText>
        </w:r>
      </w:del>
      <w:r>
        <w:fldChar w:fldCharType="end"/>
      </w:r>
      <w:r>
        <w:t>. The Offline wind</w:t>
      </w:r>
      <w:r>
        <w:rPr>
          <w:noProof/>
        </w:rPr>
        <w:t xml:space="preserve"> speed analysis dialog. In this dialog it is possible to perform calculations of wind speed from measured dual-beam time series.</w:t>
      </w:r>
    </w:p>
    <w:p w:rsidR="00712307" w:rsidRDefault="00712307" w:rsidP="00712307"/>
    <w:p w:rsidR="00712307" w:rsidRPr="00E50EE0" w:rsidRDefault="00E50EE0" w:rsidP="005F7356">
      <w:pPr>
        <w:pStyle w:val="Heading2"/>
      </w:pPr>
      <w:r>
        <w:br w:type="page"/>
      </w:r>
      <w:bookmarkStart w:id="2337" w:name="_Toc164068258"/>
      <w:bookmarkStart w:id="2338" w:name="_Toc450222029"/>
      <w:r w:rsidR="00712307" w:rsidRPr="00E50EE0">
        <w:lastRenderedPageBreak/>
        <w:t>6.5 Data Browser Dialog</w:t>
      </w:r>
      <w:bookmarkEnd w:id="2337"/>
      <w:bookmarkEnd w:id="2338"/>
    </w:p>
    <w:p w:rsidR="003C7B2C" w:rsidRDefault="003C5CF8" w:rsidP="003C7B2C">
      <w:r>
        <w:t xml:space="preserve">The Data Browser dialog, accessible from the menu in the main window through; “Analysis” </w:t>
      </w:r>
      <w:r>
        <w:sym w:font="Wingdings" w:char="F0E0"/>
      </w:r>
      <w:r>
        <w:t xml:space="preserve"> “View Measured Data”</w:t>
      </w:r>
      <w:r w:rsidR="00EC60EE">
        <w:t xml:space="preserve"> and lets the user browse through the measured data of one day while inspecting the properties of each scan. </w:t>
      </w:r>
    </w:p>
    <w:p w:rsidR="00274D84" w:rsidRDefault="00811F79" w:rsidP="003C7B2C">
      <w:r>
        <w:t xml:space="preserve">To view evaluated data, open an Evaluation log-file by choosing “Data Source” </w:t>
      </w:r>
      <w:r>
        <w:sym w:font="Wingdings" w:char="F0E0"/>
      </w:r>
      <w:r>
        <w:t xml:space="preserve"> “Evaluation Log” from the menu in the Data Browser dialog. </w:t>
      </w:r>
      <w:r w:rsidR="00F95B79">
        <w:t xml:space="preserve">The evaluation log is then opened and the first scan is shown in the top graph. The left hand side of the screen contains several of the parameters of the measurement which allows for easy inspection of the changes of these parameters during the day. The lower graph shows the evolution of the calculated flux of the measurements found in the opened evaluation-log. </w:t>
      </w:r>
    </w:p>
    <w:p w:rsidR="00274D84" w:rsidRDefault="00274D84" w:rsidP="003C7B2C"/>
    <w:p w:rsidR="00EC60EE" w:rsidRDefault="00274D84" w:rsidP="003C7B2C">
      <w:r>
        <w:t xml:space="preserve">By pressing the left and right arrow buttons in the top part of the dialog, the dialog moves to previous or next scan in the evaluation log file. </w:t>
      </w:r>
    </w:p>
    <w:p w:rsidR="00E50EE0" w:rsidRPr="003C7B2C" w:rsidRDefault="00E50EE0" w:rsidP="003C7B2C"/>
    <w:p w:rsidR="000865D9" w:rsidRDefault="00292B4F" w:rsidP="000865D9">
      <w:pPr>
        <w:keepNext/>
        <w:jc w:val="center"/>
      </w:pPr>
      <w:r>
        <w:rPr>
          <w:noProof/>
          <w:lang w:val="en-US"/>
        </w:rPr>
        <w:drawing>
          <wp:inline distT="0" distB="0" distL="0" distR="0" wp14:anchorId="379DA258" wp14:editId="3569CED4">
            <wp:extent cx="5747385" cy="4084955"/>
            <wp:effectExtent l="0" t="0" r="5715" b="0"/>
            <wp:docPr id="50" name="Picture 50" descr="BrowseData_Dl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rowseData_Dlg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7385" cy="4084955"/>
                    </a:xfrm>
                    <a:prstGeom prst="rect">
                      <a:avLst/>
                    </a:prstGeom>
                    <a:noFill/>
                    <a:ln>
                      <a:noFill/>
                    </a:ln>
                  </pic:spPr>
                </pic:pic>
              </a:graphicData>
            </a:graphic>
          </wp:inline>
        </w:drawing>
      </w:r>
    </w:p>
    <w:p w:rsidR="00712307" w:rsidRPr="00712307" w:rsidRDefault="000865D9" w:rsidP="000865D9">
      <w:pPr>
        <w:pStyle w:val="Caption"/>
        <w:jc w:val="center"/>
      </w:pPr>
      <w:r>
        <w:t xml:space="preserve">Figure </w:t>
      </w:r>
      <w:r>
        <w:fldChar w:fldCharType="begin"/>
      </w:r>
      <w:r>
        <w:instrText xml:space="preserve"> SEQ Figure \* ARABIC </w:instrText>
      </w:r>
      <w:r>
        <w:fldChar w:fldCharType="separate"/>
      </w:r>
      <w:ins w:id="2339" w:author="Santiago Arellano" w:date="2016-03-31T17:01:00Z">
        <w:r w:rsidR="000D559E">
          <w:rPr>
            <w:noProof/>
          </w:rPr>
          <w:t>47</w:t>
        </w:r>
      </w:ins>
      <w:del w:id="2340" w:author="Santiago Arellano" w:date="2016-03-31T14:40:00Z">
        <w:r w:rsidR="00F05B6D" w:rsidDel="00E30787">
          <w:rPr>
            <w:noProof/>
          </w:rPr>
          <w:delText>44</w:delText>
        </w:r>
      </w:del>
      <w:r>
        <w:fldChar w:fldCharType="end"/>
      </w:r>
      <w:r>
        <w:t>. In the data browser dialog it is possible to step through the scans found in one EvaluationLog file and to see the information about the scans and a graphic representation of the calculated fluxes.</w:t>
      </w:r>
    </w:p>
    <w:p w:rsidR="00712307" w:rsidRPr="00712307" w:rsidRDefault="00712307" w:rsidP="00712307"/>
    <w:p w:rsidR="00960D48" w:rsidRDefault="00461D95" w:rsidP="007E4294">
      <w:r>
        <w:br w:type="page"/>
      </w:r>
    </w:p>
    <w:p w:rsidR="00F5543A" w:rsidRDefault="00F5543A" w:rsidP="00D51F65">
      <w:pPr>
        <w:pStyle w:val="Heading1"/>
      </w:pPr>
      <w:bookmarkStart w:id="2341" w:name="_Toc133916052"/>
      <w:bookmarkStart w:id="2342" w:name="_Toc133916123"/>
      <w:bookmarkStart w:id="2343" w:name="_Toc133916150"/>
      <w:bookmarkStart w:id="2344" w:name="_Toc133916254"/>
      <w:bookmarkStart w:id="2345" w:name="_Toc133916284"/>
      <w:bookmarkStart w:id="2346" w:name="_Toc141088607"/>
      <w:bookmarkStart w:id="2347" w:name="_Toc141090448"/>
      <w:bookmarkStart w:id="2348" w:name="_Toc141090489"/>
      <w:bookmarkStart w:id="2349" w:name="_Toc141090925"/>
      <w:bookmarkStart w:id="2350" w:name="_Toc141091189"/>
      <w:bookmarkStart w:id="2351" w:name="_Toc164068241"/>
      <w:bookmarkStart w:id="2352" w:name="_Toc450222030"/>
      <w:bookmarkStart w:id="2353" w:name="_Toc164068259"/>
      <w:r>
        <w:lastRenderedPageBreak/>
        <w:t>7</w:t>
      </w:r>
      <w:r w:rsidRPr="00926ECB">
        <w:t xml:space="preserve"> </w:t>
      </w:r>
      <w:bookmarkEnd w:id="2341"/>
      <w:bookmarkEnd w:id="2342"/>
      <w:bookmarkEnd w:id="2343"/>
      <w:bookmarkEnd w:id="2344"/>
      <w:bookmarkEnd w:id="2345"/>
      <w:bookmarkEnd w:id="2346"/>
      <w:bookmarkEnd w:id="2347"/>
      <w:bookmarkEnd w:id="2348"/>
      <w:bookmarkEnd w:id="2349"/>
      <w:bookmarkEnd w:id="2350"/>
      <w:bookmarkEnd w:id="2351"/>
      <w:r>
        <w:t>Advanced file handling options</w:t>
      </w:r>
      <w:bookmarkEnd w:id="2352"/>
    </w:p>
    <w:p w:rsidR="00F5543A" w:rsidRDefault="00F5543A" w:rsidP="00F5543A"/>
    <w:p w:rsidR="00F5543A" w:rsidRDefault="00F5543A" w:rsidP="00F5543A">
      <w:r>
        <w:t xml:space="preserve">The program contains a small set of utilities designed to make it easier to analyse the results of the programs real-time analysis. Among these is the possibility to import spectra from other file-formats and to export spectra to other file formats. </w:t>
      </w:r>
    </w:p>
    <w:p w:rsidR="00F5543A" w:rsidRDefault="00F5543A" w:rsidP="00F5543A"/>
    <w:p w:rsidR="00F5543A" w:rsidRDefault="00F5543A" w:rsidP="00F5543A">
      <w:r>
        <w:t>Since the spectrum file format that the NOVAC-project use (pak-file format) is capable to contain several spectra in one file, there is also a small function to merge .pak-files together or to split the files in one pak-file into several.</w:t>
      </w:r>
    </w:p>
    <w:p w:rsidR="00F5543A" w:rsidRDefault="00F5543A" w:rsidP="00F5543A"/>
    <w:p w:rsidR="00F5543A" w:rsidRDefault="00F5543A" w:rsidP="00F5543A">
      <w:pPr>
        <w:keepNext/>
        <w:jc w:val="center"/>
      </w:pPr>
      <w:r>
        <w:rPr>
          <w:noProof/>
          <w:lang w:val="en-US"/>
        </w:rPr>
        <w:drawing>
          <wp:inline distT="0" distB="0" distL="0" distR="0" wp14:anchorId="37307215" wp14:editId="58956C04">
            <wp:extent cx="1496060" cy="1614805"/>
            <wp:effectExtent l="0" t="0" r="8890" b="4445"/>
            <wp:docPr id="33" name="Picture 33" descr="mainMenu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inMenu_fil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6060" cy="1614805"/>
                    </a:xfrm>
                    <a:prstGeom prst="rect">
                      <a:avLst/>
                    </a:prstGeom>
                    <a:noFill/>
                    <a:ln>
                      <a:noFill/>
                    </a:ln>
                  </pic:spPr>
                </pic:pic>
              </a:graphicData>
            </a:graphic>
          </wp:inline>
        </w:drawing>
      </w:r>
    </w:p>
    <w:p w:rsidR="00F5543A" w:rsidRDefault="00F5543A" w:rsidP="00F5543A">
      <w:pPr>
        <w:pStyle w:val="Caption"/>
        <w:jc w:val="center"/>
      </w:pPr>
      <w:r>
        <w:t xml:space="preserve">Figure </w:t>
      </w:r>
      <w:r>
        <w:fldChar w:fldCharType="begin"/>
      </w:r>
      <w:r>
        <w:instrText xml:space="preserve"> SEQ Figure \* ARABIC </w:instrText>
      </w:r>
      <w:r>
        <w:fldChar w:fldCharType="separate"/>
      </w:r>
      <w:ins w:id="2354" w:author="Santiago Arellano" w:date="2016-03-31T17:01:00Z">
        <w:r w:rsidR="000D559E">
          <w:rPr>
            <w:noProof/>
          </w:rPr>
          <w:t>48</w:t>
        </w:r>
      </w:ins>
      <w:del w:id="2355" w:author="Santiago Arellano" w:date="2016-03-31T14:40:00Z">
        <w:r w:rsidR="00F05B6D" w:rsidDel="00E30787">
          <w:rPr>
            <w:noProof/>
          </w:rPr>
          <w:delText>45</w:delText>
        </w:r>
      </w:del>
      <w:r>
        <w:fldChar w:fldCharType="end"/>
      </w:r>
      <w:r>
        <w:t>. The file-handling functions are ac</w:t>
      </w:r>
      <w:r>
        <w:rPr>
          <w:noProof/>
        </w:rPr>
        <w:t>cessed from the File menu in the main window.</w:t>
      </w:r>
    </w:p>
    <w:p w:rsidR="00F5543A" w:rsidRDefault="00F5543A" w:rsidP="00F5543A">
      <w:pPr>
        <w:pStyle w:val="Heading2"/>
      </w:pPr>
      <w:bookmarkStart w:id="2356" w:name="_Toc164068242"/>
      <w:bookmarkStart w:id="2357" w:name="_Toc450222031"/>
      <w:r>
        <w:t>7</w:t>
      </w:r>
      <w:r w:rsidRPr="007D666C">
        <w:t>.1 Importing files</w:t>
      </w:r>
      <w:bookmarkEnd w:id="2356"/>
      <w:bookmarkEnd w:id="2357"/>
    </w:p>
    <w:p w:rsidR="00F5543A" w:rsidRDefault="00F5543A" w:rsidP="00F5543A">
      <w:pPr>
        <w:jc w:val="both"/>
      </w:pPr>
    </w:p>
    <w:p w:rsidR="00F5543A" w:rsidRDefault="00F5543A" w:rsidP="00F5543A">
      <w:pPr>
        <w:jc w:val="both"/>
      </w:pPr>
      <w:r>
        <w:t xml:space="preserve">From the import-dialog, it is possible to convert spectral files from older file-formats to the NOVAC-projects spectral file format, pak. Currently only STD-files generated by the program ScanDOAS made by Chalmers University of Technology can be read-in. </w:t>
      </w:r>
    </w:p>
    <w:p w:rsidR="00F5543A" w:rsidRDefault="00F5543A" w:rsidP="00F5543A">
      <w:pPr>
        <w:jc w:val="both"/>
      </w:pPr>
    </w:p>
    <w:p w:rsidR="00F5543A" w:rsidRDefault="00F5543A" w:rsidP="00F5543A">
      <w:pPr>
        <w:jc w:val="both"/>
      </w:pPr>
      <w:r>
        <w:t>By pressing the ‘Browse’ button, the program brings up a dialog which lets the user choose a number of spectral files to import. In the case for files generated by ScanDOAS, it is important that only full scans are selected.</w:t>
      </w:r>
    </w:p>
    <w:p w:rsidR="00F5543A" w:rsidRDefault="00F5543A" w:rsidP="00F5543A">
      <w:pPr>
        <w:jc w:val="both"/>
      </w:pPr>
    </w:p>
    <w:p w:rsidR="00F5543A" w:rsidRDefault="00F5543A" w:rsidP="00F5543A">
      <w:pPr>
        <w:jc w:val="both"/>
      </w:pPr>
      <w:r>
        <w:t xml:space="preserve">Under the ‘Generation’ group the user can specify, for spectral-files generated by ScanDOAS how many spectra make up one scan. This is necessary since this information is not specified in the spectrum files.  </w:t>
      </w:r>
    </w:p>
    <w:p w:rsidR="00F5543A" w:rsidRDefault="00F5543A" w:rsidP="00F5543A">
      <w:pPr>
        <w:jc w:val="both"/>
      </w:pPr>
    </w:p>
    <w:p w:rsidR="00F5543A" w:rsidRDefault="00F5543A" w:rsidP="00F5543A">
      <w:pPr>
        <w:jc w:val="both"/>
      </w:pPr>
      <w:r>
        <w:t>Under the ‘Additional information’ group, the user can supply further information which is not given in the spectrum file but should be included in the pak-file. Most important is the scan angles for the different spectra in the scan, since this is necessary if one wishes to use the scan for flux-calculations.</w:t>
      </w:r>
    </w:p>
    <w:p w:rsidR="00F5543A" w:rsidRDefault="00F5543A" w:rsidP="00F5543A">
      <w:pPr>
        <w:jc w:val="both"/>
      </w:pPr>
    </w:p>
    <w:p w:rsidR="00F5543A" w:rsidRDefault="00F5543A" w:rsidP="00F5543A">
      <w:pPr>
        <w:jc w:val="both"/>
      </w:pPr>
      <w:r>
        <w:t>Under the ‘Output Directory’ group, the user can type in one directory where the resulting pak-files will be put. The program will generate one pak-file for each scan. It is important that the user has write access to the supplied output directory.</w:t>
      </w:r>
    </w:p>
    <w:p w:rsidR="00F5543A" w:rsidRDefault="00F5543A" w:rsidP="00F5543A">
      <w:pPr>
        <w:jc w:val="both"/>
      </w:pPr>
    </w:p>
    <w:p w:rsidR="00F5543A" w:rsidRPr="00FA2741" w:rsidRDefault="00F5543A" w:rsidP="00F5543A">
      <w:pPr>
        <w:jc w:val="both"/>
      </w:pPr>
      <w:r>
        <w:t>The importing is performed when the user presses the ‘Import’ button in the lower part of the screen. If the ‘Ok’ or ‘Cancel’ buttons are pressed, the dialog will be closed and nothing will be done.</w:t>
      </w:r>
    </w:p>
    <w:p w:rsidR="00F5543A" w:rsidRDefault="00F5543A" w:rsidP="00F5543A">
      <w:pPr>
        <w:keepNext/>
        <w:jc w:val="center"/>
      </w:pPr>
      <w:r>
        <w:rPr>
          <w:noProof/>
          <w:lang w:val="en-US"/>
        </w:rPr>
        <w:lastRenderedPageBreak/>
        <w:drawing>
          <wp:inline distT="0" distB="0" distL="0" distR="0" wp14:anchorId="775DADDE" wp14:editId="5FE40460">
            <wp:extent cx="5759450" cy="3681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rsidR="00F5543A" w:rsidRDefault="00F5543A" w:rsidP="00F5543A">
      <w:pPr>
        <w:pStyle w:val="Caption"/>
        <w:jc w:val="center"/>
      </w:pPr>
      <w:r>
        <w:t xml:space="preserve">Figure </w:t>
      </w:r>
      <w:r>
        <w:fldChar w:fldCharType="begin"/>
      </w:r>
      <w:r>
        <w:instrText xml:space="preserve"> SEQ Figure \* ARABIC </w:instrText>
      </w:r>
      <w:r>
        <w:fldChar w:fldCharType="separate"/>
      </w:r>
      <w:ins w:id="2358" w:author="Santiago Arellano" w:date="2016-03-31T17:01:00Z">
        <w:r w:rsidR="000D559E">
          <w:rPr>
            <w:noProof/>
          </w:rPr>
          <w:t>49</w:t>
        </w:r>
      </w:ins>
      <w:del w:id="2359" w:author="Santiago Arellano" w:date="2016-03-31T14:40:00Z">
        <w:r w:rsidR="00F05B6D" w:rsidDel="00E30787">
          <w:rPr>
            <w:noProof/>
          </w:rPr>
          <w:delText>46</w:delText>
        </w:r>
      </w:del>
      <w:r>
        <w:fldChar w:fldCharType="end"/>
      </w:r>
      <w:r>
        <w:t>. The import dialog which can be found under the File menu in the main window.</w:t>
      </w:r>
    </w:p>
    <w:p w:rsidR="002F3D3B" w:rsidRDefault="002F3D3B" w:rsidP="00F00790">
      <w:bookmarkStart w:id="2360" w:name="_Toc164068243"/>
    </w:p>
    <w:p w:rsidR="00F5543A" w:rsidRDefault="00F5543A" w:rsidP="00F5543A">
      <w:pPr>
        <w:pStyle w:val="Heading2"/>
      </w:pPr>
      <w:bookmarkStart w:id="2361" w:name="_Toc450222032"/>
      <w:r>
        <w:t>7</w:t>
      </w:r>
      <w:r w:rsidRPr="007D666C">
        <w:t>.2 Exporting files</w:t>
      </w:r>
      <w:bookmarkEnd w:id="2360"/>
      <w:bookmarkEnd w:id="2361"/>
    </w:p>
    <w:p w:rsidR="00F5543A" w:rsidRDefault="00F5543A" w:rsidP="00F5543A"/>
    <w:p w:rsidR="00F5543A" w:rsidRPr="00A9615F" w:rsidRDefault="00F5543A" w:rsidP="00F5543A">
      <w:pPr>
        <w:pStyle w:val="Heading3"/>
        <w:rPr>
          <w:sz w:val="24"/>
          <w:szCs w:val="24"/>
        </w:rPr>
      </w:pPr>
      <w:bookmarkStart w:id="2362" w:name="_Toc164068244"/>
      <w:bookmarkStart w:id="2363" w:name="_Toc450222033"/>
      <w:r>
        <w:rPr>
          <w:sz w:val="24"/>
          <w:szCs w:val="24"/>
        </w:rPr>
        <w:t>7</w:t>
      </w:r>
      <w:r w:rsidRPr="00A9615F">
        <w:rPr>
          <w:sz w:val="24"/>
          <w:szCs w:val="24"/>
        </w:rPr>
        <w:t>.2.1 Exporting spectra</w:t>
      </w:r>
      <w:bookmarkEnd w:id="2362"/>
      <w:bookmarkEnd w:id="2363"/>
    </w:p>
    <w:p w:rsidR="00F5543A" w:rsidRDefault="00F5543A" w:rsidP="00F5543A"/>
    <w:p w:rsidR="00F5543A" w:rsidRDefault="00F5543A" w:rsidP="00F5543A">
      <w:r>
        <w:t>From the Export-spectra dialog it is possible to select one or more pak-files and to export them to another spectral file format, which can be read by some other program. Currently only STD-files can be written.</w:t>
      </w:r>
    </w:p>
    <w:p w:rsidR="00F5543A" w:rsidRDefault="00F5543A" w:rsidP="00F5543A"/>
    <w:p w:rsidR="00F5543A" w:rsidRDefault="00F5543A" w:rsidP="00F5543A">
      <w:r>
        <w:t xml:space="preserve">The pak-files to be exported are selected by pressing the ‘Browse’ – button in the ‘.pak – file(s)’ group. </w:t>
      </w:r>
    </w:p>
    <w:p w:rsidR="00F5543A" w:rsidRDefault="00F5543A" w:rsidP="00F5543A"/>
    <w:p w:rsidR="00F5543A" w:rsidRDefault="00F5543A" w:rsidP="00F5543A">
      <w:r>
        <w:t>The directory where to put the exported spectral files can be given by pressing the ‘Browse’ button in the ‘Export to:’ group or by directly typing in a directory name in the empty field in the ‘Export to’ group. In the supplied directory, one sub-directory will be created for each pak-file that is selected.</w:t>
      </w:r>
    </w:p>
    <w:p w:rsidR="00F5543A" w:rsidRDefault="00F5543A" w:rsidP="00F5543A"/>
    <w:p w:rsidR="00F5543A" w:rsidRPr="005A4393" w:rsidRDefault="00F5543A" w:rsidP="00F5543A">
      <w:r>
        <w:t xml:space="preserve">The exporting is done when the user presses the ‘Export’ button. To close without performing any export press the ‘Ok’ or ‘Cancel’ buttons. </w:t>
      </w:r>
    </w:p>
    <w:p w:rsidR="00F5543A" w:rsidRDefault="00F5543A" w:rsidP="00F5543A">
      <w:pPr>
        <w:keepNext/>
        <w:jc w:val="center"/>
      </w:pPr>
      <w:r>
        <w:rPr>
          <w:noProof/>
          <w:lang w:val="en-US"/>
        </w:rPr>
        <w:lastRenderedPageBreak/>
        <w:drawing>
          <wp:inline distT="0" distB="0" distL="0" distR="0" wp14:anchorId="4988B1EA" wp14:editId="1C1E2C16">
            <wp:extent cx="5759450" cy="2624455"/>
            <wp:effectExtent l="0" t="0" r="0" b="4445"/>
            <wp:docPr id="35" name="Picture 35" descr="Export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portDl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rsidR="00F5543A" w:rsidRDefault="00F5543A" w:rsidP="00F5543A">
      <w:pPr>
        <w:pStyle w:val="Caption"/>
        <w:jc w:val="center"/>
      </w:pPr>
      <w:r>
        <w:t xml:space="preserve">Figure </w:t>
      </w:r>
      <w:r>
        <w:fldChar w:fldCharType="begin"/>
      </w:r>
      <w:r>
        <w:instrText xml:space="preserve"> SEQ Figure \* ARABIC </w:instrText>
      </w:r>
      <w:r>
        <w:fldChar w:fldCharType="separate"/>
      </w:r>
      <w:ins w:id="2364" w:author="Santiago Arellano" w:date="2016-03-31T17:01:00Z">
        <w:r w:rsidR="000D559E">
          <w:rPr>
            <w:noProof/>
          </w:rPr>
          <w:t>50</w:t>
        </w:r>
      </w:ins>
      <w:del w:id="2365" w:author="Santiago Arellano" w:date="2016-03-31T14:40:00Z">
        <w:r w:rsidR="00F05B6D" w:rsidDel="00E30787">
          <w:rPr>
            <w:noProof/>
          </w:rPr>
          <w:delText>47</w:delText>
        </w:r>
      </w:del>
      <w:r>
        <w:fldChar w:fldCharType="end"/>
      </w:r>
      <w:r>
        <w:t>. The export spectra dialog, which can be found under the File menu in the main window.</w:t>
      </w:r>
    </w:p>
    <w:p w:rsidR="00F5543A" w:rsidRDefault="00F5543A" w:rsidP="00F5543A"/>
    <w:p w:rsidR="00F5543A" w:rsidRPr="00A9615F" w:rsidRDefault="00F5543A" w:rsidP="00F5543A">
      <w:pPr>
        <w:pStyle w:val="Heading3"/>
        <w:rPr>
          <w:sz w:val="24"/>
          <w:szCs w:val="24"/>
        </w:rPr>
      </w:pPr>
      <w:bookmarkStart w:id="2366" w:name="_Toc164068245"/>
      <w:bookmarkStart w:id="2367" w:name="_Toc450222034"/>
      <w:r w:rsidRPr="00A9615F">
        <w:rPr>
          <w:sz w:val="24"/>
          <w:szCs w:val="24"/>
        </w:rPr>
        <w:t>5.2.2 Exporting Evaluation logs</w:t>
      </w:r>
      <w:bookmarkEnd w:id="2366"/>
      <w:bookmarkEnd w:id="2367"/>
    </w:p>
    <w:p w:rsidR="00F5543A" w:rsidRDefault="00F5543A" w:rsidP="00F5543A">
      <w:r>
        <w:t>For back-wards compatibility, it is also possible to convert the evaluation-logs that are generated when the program is running, or the Re-Evaluation logs generated by the spectral re-evaluation routine, to a file format which is readable by ScanDOAS.</w:t>
      </w:r>
    </w:p>
    <w:p w:rsidR="00F5543A" w:rsidRDefault="00F5543A" w:rsidP="00F5543A"/>
    <w:p w:rsidR="00F5543A" w:rsidRDefault="00F5543A" w:rsidP="00F5543A">
      <w:r>
        <w:t>Supply a</w:t>
      </w:r>
      <w:ins w:id="2368" w:author="Santiago Arellano" w:date="2016-03-31T16:48:00Z">
        <w:r w:rsidR="003074C3">
          <w:t>n</w:t>
        </w:r>
      </w:ins>
      <w:r>
        <w:t xml:space="preserve"> evaluation log to export by pressing the ‘Browse’ button in the ‘Evaluation Log’ group.</w:t>
      </w:r>
    </w:p>
    <w:p w:rsidR="00F5543A" w:rsidRDefault="00F5543A" w:rsidP="00F5543A"/>
    <w:p w:rsidR="00F5543A" w:rsidRDefault="00F5543A" w:rsidP="00F5543A">
      <w:r>
        <w:t>Supply a filename for the generated ScanDOAS-log by pressing the ‘Browse’ button in the ‘Save As’ group.</w:t>
      </w:r>
    </w:p>
    <w:p w:rsidR="00F5543A" w:rsidRDefault="00F5543A" w:rsidP="00F5543A"/>
    <w:p w:rsidR="00F5543A" w:rsidRDefault="00F5543A" w:rsidP="00F5543A">
      <w:r>
        <w:t>The export will be performed when the user presses the ‘Export’ button. To close without exporting anything, press the ‘Ok’ or ‘Cancel’- buttons.</w:t>
      </w:r>
    </w:p>
    <w:p w:rsidR="00F5543A" w:rsidRDefault="00F5543A" w:rsidP="00F5543A"/>
    <w:p w:rsidR="00F5543A" w:rsidRDefault="00F5543A" w:rsidP="00F5543A">
      <w:pPr>
        <w:keepNext/>
        <w:jc w:val="center"/>
      </w:pPr>
      <w:r>
        <w:rPr>
          <w:noProof/>
          <w:lang w:val="en-US"/>
        </w:rPr>
        <w:drawing>
          <wp:inline distT="0" distB="0" distL="0" distR="0" wp14:anchorId="4C8E05CF" wp14:editId="7F81AA6A">
            <wp:extent cx="5759450" cy="2624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rsidR="00F5543A" w:rsidRPr="005A4393" w:rsidRDefault="00F5543A" w:rsidP="00F5543A">
      <w:pPr>
        <w:pStyle w:val="Caption"/>
        <w:jc w:val="center"/>
      </w:pPr>
      <w:r>
        <w:t xml:space="preserve">Figure </w:t>
      </w:r>
      <w:r>
        <w:fldChar w:fldCharType="begin"/>
      </w:r>
      <w:r>
        <w:instrText xml:space="preserve"> SEQ Figure \* ARABIC </w:instrText>
      </w:r>
      <w:r>
        <w:fldChar w:fldCharType="separate"/>
      </w:r>
      <w:ins w:id="2369" w:author="Santiago Arellano" w:date="2016-03-31T17:01:00Z">
        <w:r w:rsidR="000D559E">
          <w:rPr>
            <w:noProof/>
          </w:rPr>
          <w:t>51</w:t>
        </w:r>
      </w:ins>
      <w:del w:id="2370" w:author="Santiago Arellano" w:date="2016-03-31T14:40:00Z">
        <w:r w:rsidR="00F05B6D" w:rsidDel="00E30787">
          <w:rPr>
            <w:noProof/>
          </w:rPr>
          <w:delText>48</w:delText>
        </w:r>
      </w:del>
      <w:r>
        <w:fldChar w:fldCharType="end"/>
      </w:r>
      <w:r>
        <w:t>. The export Evaluation-log dialog, which can be found under the File menu in the main window.</w:t>
      </w:r>
    </w:p>
    <w:p w:rsidR="00F5543A" w:rsidRDefault="00F5543A" w:rsidP="00F5543A">
      <w:pPr>
        <w:pStyle w:val="Heading2"/>
      </w:pPr>
      <w:bookmarkStart w:id="2371" w:name="_Toc450222035"/>
      <w:bookmarkStart w:id="2372" w:name="_Toc164068246"/>
      <w:r>
        <w:lastRenderedPageBreak/>
        <w:t>5.3 Checking pak-files</w:t>
      </w:r>
      <w:bookmarkEnd w:id="2371"/>
    </w:p>
    <w:p w:rsidR="00F5543A" w:rsidRDefault="00F5543A" w:rsidP="00F5543A">
      <w:r>
        <w:t>In the Pak-file inspector dialog (found under ‘File’</w:t>
      </w:r>
      <w:r>
        <w:sym w:font="Wingdings" w:char="F0E0"/>
      </w:r>
      <w:r>
        <w:t>’Check pak file’ in the main menu) the contents of one compressed spectrum file can be inspected. No modifications to the spectrum file can be made.</w:t>
      </w:r>
    </w:p>
    <w:p w:rsidR="00F5543A" w:rsidRPr="009943CB" w:rsidRDefault="00F5543A" w:rsidP="00F5543A">
      <w:r>
        <w:t>To get a closer look at the spectrum, the spectrum view can be zoomed by moving the mouse cursor with the left mouse button pressed. To restore the view to the original scale click once with the right mouse button.</w:t>
      </w:r>
    </w:p>
    <w:p w:rsidR="00F5543A" w:rsidRDefault="00F5543A" w:rsidP="00F5543A"/>
    <w:p w:rsidR="00F5543A" w:rsidRDefault="00F5543A" w:rsidP="00F5543A">
      <w:pPr>
        <w:keepNext/>
        <w:jc w:val="center"/>
      </w:pPr>
      <w:r>
        <w:rPr>
          <w:noProof/>
          <w:lang w:val="en-US"/>
        </w:rPr>
        <w:drawing>
          <wp:inline distT="0" distB="0" distL="0" distR="0" wp14:anchorId="2C73AB01" wp14:editId="6C742100">
            <wp:extent cx="5759450" cy="4346575"/>
            <wp:effectExtent l="0" t="0" r="0" b="0"/>
            <wp:docPr id="37" name="Picture 37" descr="Check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ckPakFilesDl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9450" cy="4346575"/>
                    </a:xfrm>
                    <a:prstGeom prst="rect">
                      <a:avLst/>
                    </a:prstGeom>
                    <a:noFill/>
                    <a:ln>
                      <a:noFill/>
                    </a:ln>
                  </pic:spPr>
                </pic:pic>
              </a:graphicData>
            </a:graphic>
          </wp:inline>
        </w:drawing>
      </w:r>
    </w:p>
    <w:p w:rsidR="00F5543A" w:rsidRPr="00D870AE" w:rsidRDefault="00F5543A" w:rsidP="00F5543A">
      <w:pPr>
        <w:pStyle w:val="Caption"/>
        <w:jc w:val="center"/>
      </w:pPr>
      <w:r>
        <w:t xml:space="preserve">Figure </w:t>
      </w:r>
      <w:r>
        <w:fldChar w:fldCharType="begin"/>
      </w:r>
      <w:r>
        <w:instrText xml:space="preserve"> SEQ Figure \* ARABIC </w:instrText>
      </w:r>
      <w:r>
        <w:fldChar w:fldCharType="separate"/>
      </w:r>
      <w:ins w:id="2373" w:author="Santiago Arellano" w:date="2016-03-31T17:01:00Z">
        <w:r w:rsidR="000D559E">
          <w:rPr>
            <w:noProof/>
          </w:rPr>
          <w:t>52</w:t>
        </w:r>
      </w:ins>
      <w:del w:id="2374" w:author="Santiago Arellano" w:date="2016-03-31T14:40:00Z">
        <w:r w:rsidR="00F05B6D" w:rsidDel="00E30787">
          <w:rPr>
            <w:noProof/>
          </w:rPr>
          <w:delText>49</w:delText>
        </w:r>
      </w:del>
      <w:r>
        <w:fldChar w:fldCharType="end"/>
      </w:r>
      <w:r>
        <w:t>. The pak-file inspector dialog shows the contents of one compressed spectrum file (.pak)</w:t>
      </w:r>
    </w:p>
    <w:p w:rsidR="00F5543A" w:rsidRDefault="00F5543A" w:rsidP="00F5543A"/>
    <w:p w:rsidR="00F5543A" w:rsidRDefault="00F5543A" w:rsidP="00F5543A">
      <w:pPr>
        <w:pStyle w:val="Heading2"/>
      </w:pPr>
      <w:bookmarkStart w:id="2375" w:name="_Toc450222036"/>
      <w:r>
        <w:t>5.4</w:t>
      </w:r>
      <w:r w:rsidRPr="007D666C">
        <w:t xml:space="preserve"> Merging/Splitting pak-files</w:t>
      </w:r>
      <w:bookmarkEnd w:id="2372"/>
      <w:bookmarkEnd w:id="2375"/>
    </w:p>
    <w:p w:rsidR="00F5543A" w:rsidRDefault="00F5543A" w:rsidP="00F5543A"/>
    <w:p w:rsidR="00F5543A" w:rsidRPr="00287D57" w:rsidRDefault="00F5543A" w:rsidP="00F5543A">
      <w:pPr>
        <w:pStyle w:val="Heading3"/>
        <w:rPr>
          <w:sz w:val="24"/>
          <w:szCs w:val="24"/>
        </w:rPr>
      </w:pPr>
      <w:bookmarkStart w:id="2376" w:name="_Toc164068247"/>
      <w:bookmarkStart w:id="2377" w:name="_Toc450222037"/>
      <w:r>
        <w:rPr>
          <w:sz w:val="24"/>
          <w:szCs w:val="24"/>
        </w:rPr>
        <w:t>5.4</w:t>
      </w:r>
      <w:r w:rsidRPr="00287D57">
        <w:rPr>
          <w:sz w:val="24"/>
          <w:szCs w:val="24"/>
        </w:rPr>
        <w:t>.1 Splitting pak-files into scans</w:t>
      </w:r>
      <w:bookmarkEnd w:id="2376"/>
      <w:bookmarkEnd w:id="2377"/>
      <w:r w:rsidRPr="00287D57">
        <w:rPr>
          <w:sz w:val="24"/>
          <w:szCs w:val="24"/>
        </w:rPr>
        <w:t xml:space="preserve"> </w:t>
      </w:r>
    </w:p>
    <w:p w:rsidR="00F5543A" w:rsidRDefault="00F5543A" w:rsidP="00F5543A"/>
    <w:p w:rsidR="00F5543A" w:rsidRDefault="00F5543A" w:rsidP="00F5543A">
      <w:r>
        <w:t xml:space="preserve">If a pak-file has been downloaded from the instrument manually (not by the running program) or if a pak-file has been uploaded to an FTP-server by the instrument (not by the running program) then the pak-file might not have been divided into separate scans. It is then necessary to separate the pak-file before it can be used in the Re-Evaluation routine. </w:t>
      </w:r>
    </w:p>
    <w:p w:rsidR="00F5543A" w:rsidRDefault="00F5543A" w:rsidP="00F5543A"/>
    <w:p w:rsidR="00F5543A" w:rsidRDefault="00F5543A" w:rsidP="00F5543A">
      <w:r>
        <w:t xml:space="preserve">To do this open the Split/Merge dialog which can be found under ‘File-&gt;Split/Merge pak-file(s)’ in the main window and choose the ‘Split pakfile into scans’-page. </w:t>
      </w:r>
    </w:p>
    <w:p w:rsidR="00F5543A" w:rsidRDefault="00F5543A" w:rsidP="00F5543A"/>
    <w:p w:rsidR="00F5543A" w:rsidRDefault="00F5543A" w:rsidP="00F5543A">
      <w:r>
        <w:lastRenderedPageBreak/>
        <w:t>The pak-files to be split can be selected by pressing the ‘Browse’ button in the ‘Pak File(s) to split into scans’ – group.</w:t>
      </w:r>
    </w:p>
    <w:p w:rsidR="00F5543A" w:rsidRDefault="00F5543A" w:rsidP="00F5543A"/>
    <w:p w:rsidR="00F5543A" w:rsidRDefault="00F5543A" w:rsidP="00F5543A">
      <w:r>
        <w:t>The directory, where to put the generated scan-files can be supplied by pressing the ‘Browse’ button in the ‘Output Directory’ – group or by typing in a directory-name in the empty space in the ‘Output Directory’ – group. A subdirectory will be generated in the output directory named ‘Scans’ which will contain the generated pak-files.</w:t>
      </w:r>
    </w:p>
    <w:p w:rsidR="00F5543A" w:rsidRDefault="00F5543A" w:rsidP="00F5543A"/>
    <w:p w:rsidR="00F5543A" w:rsidRDefault="00F5543A" w:rsidP="00F5543A">
      <w:r>
        <w:t>The Splitting is started by pressing the ‘</w:t>
      </w:r>
      <w:smartTag w:uri="urn:schemas-microsoft-com:office:smarttags" w:element="City">
        <w:smartTag w:uri="urn:schemas-microsoft-com:office:smarttags" w:element="place">
          <w:r>
            <w:t>Split</w:t>
          </w:r>
        </w:smartTag>
      </w:smartTag>
      <w:r>
        <w:t xml:space="preserve">’ button. To close the dialog </w:t>
      </w:r>
      <w:r w:rsidRPr="00226321">
        <w:rPr>
          <w:b/>
        </w:rPr>
        <w:t>without</w:t>
      </w:r>
      <w:r>
        <w:t xml:space="preserve"> splitting any files, press the ‘Ok’ or ‘Cancel’ buttons in the bottom part of the dialog.</w:t>
      </w:r>
    </w:p>
    <w:p w:rsidR="00F5543A" w:rsidRPr="00333C1A" w:rsidRDefault="00F5543A" w:rsidP="00F5543A"/>
    <w:p w:rsidR="00F5543A" w:rsidRDefault="00F5543A" w:rsidP="00F5543A">
      <w:pPr>
        <w:keepNext/>
        <w:jc w:val="center"/>
      </w:pPr>
      <w:r>
        <w:rPr>
          <w:noProof/>
          <w:lang w:val="en-US"/>
        </w:rPr>
        <w:drawing>
          <wp:inline distT="0" distB="0" distL="0" distR="0" wp14:anchorId="3E22DC76" wp14:editId="5A705E3A">
            <wp:extent cx="5759450" cy="3645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3645535"/>
                    </a:xfrm>
                    <a:prstGeom prst="rect">
                      <a:avLst/>
                    </a:prstGeom>
                    <a:noFill/>
                    <a:ln>
                      <a:noFill/>
                    </a:ln>
                  </pic:spPr>
                </pic:pic>
              </a:graphicData>
            </a:graphic>
          </wp:inline>
        </w:drawing>
      </w:r>
    </w:p>
    <w:p w:rsidR="00F5543A" w:rsidRPr="00333C1A" w:rsidRDefault="00F5543A" w:rsidP="00F5543A">
      <w:pPr>
        <w:pStyle w:val="Caption"/>
        <w:jc w:val="center"/>
      </w:pPr>
      <w:r>
        <w:t xml:space="preserve">Figure </w:t>
      </w:r>
      <w:r>
        <w:fldChar w:fldCharType="begin"/>
      </w:r>
      <w:r>
        <w:instrText xml:space="preserve"> SEQ Figure \* ARABIC </w:instrText>
      </w:r>
      <w:r>
        <w:fldChar w:fldCharType="separate"/>
      </w:r>
      <w:ins w:id="2378" w:author="Santiago Arellano" w:date="2016-03-31T17:01:00Z">
        <w:r w:rsidR="000D559E">
          <w:rPr>
            <w:noProof/>
          </w:rPr>
          <w:t>53</w:t>
        </w:r>
      </w:ins>
      <w:del w:id="2379" w:author="Santiago Arellano" w:date="2016-03-31T14:40:00Z">
        <w:r w:rsidR="00F05B6D" w:rsidDel="00E30787">
          <w:rPr>
            <w:noProof/>
          </w:rPr>
          <w:delText>50</w:delText>
        </w:r>
      </w:del>
      <w:r>
        <w:fldChar w:fldCharType="end"/>
      </w:r>
      <w:r>
        <w:t xml:space="preserve">. The 'split </w:t>
      </w:r>
      <w:r>
        <w:rPr>
          <w:noProof/>
        </w:rPr>
        <w:t>pak-files into scans' dialog, which is access from the File-menu in the main window. Through this dialog the user can select one or more pak-files and split them into separate scans.</w:t>
      </w:r>
    </w:p>
    <w:p w:rsidR="00F5543A" w:rsidRDefault="00F5543A" w:rsidP="00F5543A"/>
    <w:p w:rsidR="00F5543A" w:rsidRDefault="00F5543A" w:rsidP="00F5543A">
      <w:pPr>
        <w:pStyle w:val="Heading3"/>
        <w:rPr>
          <w:sz w:val="24"/>
          <w:szCs w:val="24"/>
        </w:rPr>
      </w:pPr>
      <w:bookmarkStart w:id="2380" w:name="_Toc164068248"/>
      <w:bookmarkStart w:id="2381" w:name="_Toc450222038"/>
      <w:r w:rsidRPr="00287D57">
        <w:rPr>
          <w:sz w:val="24"/>
          <w:szCs w:val="24"/>
        </w:rPr>
        <w:t>5.</w:t>
      </w:r>
      <w:r>
        <w:rPr>
          <w:sz w:val="24"/>
          <w:szCs w:val="24"/>
        </w:rPr>
        <w:t>4</w:t>
      </w:r>
      <w:r w:rsidRPr="00287D57">
        <w:rPr>
          <w:sz w:val="24"/>
          <w:szCs w:val="24"/>
        </w:rPr>
        <w:t>.2 Merging pak-files</w:t>
      </w:r>
      <w:bookmarkEnd w:id="2380"/>
      <w:bookmarkEnd w:id="2381"/>
      <w:r w:rsidRPr="00287D57">
        <w:rPr>
          <w:sz w:val="24"/>
          <w:szCs w:val="24"/>
        </w:rPr>
        <w:t xml:space="preserve"> </w:t>
      </w:r>
    </w:p>
    <w:p w:rsidR="00F5543A" w:rsidRDefault="00F5543A" w:rsidP="00F5543A">
      <w:r>
        <w:t>Several .pak-files can be combined into one larger pak-file by using the Merge Pak Files page in the Split/Merge dialog. First select the pak-files that should be merged by pressing the upper most ‘Browse’ button, then select the directory where the merged file by either typing in the directory in the empty box or by pressing the second ‘Browse’ button.</w:t>
      </w:r>
      <w:del w:id="2382" w:author="Santiago Arellano" w:date="2016-03-31T16:49:00Z">
        <w:r w:rsidDel="003074C3">
          <w:delText xml:space="preserve"> </w:delText>
        </w:r>
      </w:del>
      <w:r>
        <w:t xml:space="preserve"> When the files have been selected and an appropriate output directory has been selected the button ‘Merge’ will be appear and pressing it will start the merging process.</w:t>
      </w:r>
    </w:p>
    <w:p w:rsidR="00F5543A" w:rsidRDefault="00F5543A" w:rsidP="00F5543A"/>
    <w:p w:rsidR="00F5543A" w:rsidRDefault="00F5543A" w:rsidP="00F5543A">
      <w:r>
        <w:t>There are some options for how to do the merging. The options found in the group</w:t>
      </w:r>
      <w:del w:id="2383" w:author="Santiago Arellano" w:date="2016-03-31T16:49:00Z">
        <w:r w:rsidDel="003074C3">
          <w:delText xml:space="preserve"> </w:delText>
        </w:r>
      </w:del>
      <w:r>
        <w:t xml:space="preserve"> ‘Sorting’ determine how the pak-files should be sorted. The current options are to sort the files in ascending or descending order with respect to the original file name. The option found under ‘Options’ specified how the pak-files should be merged. The first option (which is the default) is to simply put the spectra one after the other in the same file. The second option is to spectrally merge the files, this only works if pak-files containing scans with the same number </w:t>
      </w:r>
      <w:r>
        <w:lastRenderedPageBreak/>
        <w:t>of spectra are selected. In this case the spectrum number 1 in the first pak-file will be spectrally added with spectrum number 1 in the second pak-file etc. The number of spectra that will be added together into one is typed into the empty white box just after the second radio-button.</w:t>
      </w:r>
    </w:p>
    <w:p w:rsidR="00F5543A" w:rsidRPr="001C02CB" w:rsidRDefault="00F5543A" w:rsidP="00F5543A"/>
    <w:p w:rsidR="00F5543A" w:rsidRDefault="00F5543A" w:rsidP="00F5543A">
      <w:pPr>
        <w:keepNext/>
        <w:jc w:val="center"/>
      </w:pPr>
      <w:r>
        <w:rPr>
          <w:noProof/>
          <w:lang w:val="en-US"/>
        </w:rPr>
        <w:drawing>
          <wp:inline distT="0" distB="0" distL="0" distR="0" wp14:anchorId="23DBBC3A" wp14:editId="3FD0B8CA">
            <wp:extent cx="5759450" cy="3657600"/>
            <wp:effectExtent l="0" t="0" r="0" b="0"/>
            <wp:docPr id="39" name="Picture 39" descr="Merge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rgePakFilesDl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rsidR="00F5543A" w:rsidRDefault="00F5543A" w:rsidP="00F5543A">
      <w:pPr>
        <w:pStyle w:val="Caption"/>
        <w:jc w:val="center"/>
      </w:pPr>
      <w:r>
        <w:t xml:space="preserve">Figure </w:t>
      </w:r>
      <w:r>
        <w:fldChar w:fldCharType="begin"/>
      </w:r>
      <w:r>
        <w:instrText xml:space="preserve"> SEQ Figure \* ARABIC </w:instrText>
      </w:r>
      <w:r>
        <w:fldChar w:fldCharType="separate"/>
      </w:r>
      <w:ins w:id="2384" w:author="Santiago Arellano" w:date="2016-03-31T17:01:00Z">
        <w:r w:rsidR="000D559E">
          <w:rPr>
            <w:noProof/>
          </w:rPr>
          <w:t>54</w:t>
        </w:r>
      </w:ins>
      <w:del w:id="2385" w:author="Santiago Arellano" w:date="2016-03-31T14:40:00Z">
        <w:r w:rsidR="00F05B6D" w:rsidDel="00E30787">
          <w:rPr>
            <w:noProof/>
          </w:rPr>
          <w:delText>51</w:delText>
        </w:r>
      </w:del>
      <w:r>
        <w:fldChar w:fldCharType="end"/>
      </w:r>
      <w:r>
        <w:t xml:space="preserve">. </w:t>
      </w:r>
      <w:r w:rsidRPr="0099686A">
        <w:t xml:space="preserve"> The </w:t>
      </w:r>
      <w:r>
        <w:t xml:space="preserve">‘merge pak-files’ </w:t>
      </w:r>
      <w:r w:rsidRPr="0099686A">
        <w:t xml:space="preserve">dialog, which is access from the File-menu in the main window. Through this dialog the user can select </w:t>
      </w:r>
      <w:r>
        <w:t xml:space="preserve">several </w:t>
      </w:r>
      <w:r w:rsidRPr="0099686A">
        <w:t xml:space="preserve">pak-files </w:t>
      </w:r>
      <w:r>
        <w:t>to merge together into one pak-file.</w:t>
      </w:r>
    </w:p>
    <w:p w:rsidR="00F5543A" w:rsidRDefault="00F5543A" w:rsidP="005F0C49"/>
    <w:p w:rsidR="00D51F65" w:rsidRDefault="00D51F65">
      <w:r>
        <w:br w:type="page"/>
      </w:r>
    </w:p>
    <w:p w:rsidR="007E4294" w:rsidRPr="00D51F65" w:rsidRDefault="002D6C1D" w:rsidP="00D51F65">
      <w:pPr>
        <w:pStyle w:val="Heading1"/>
      </w:pPr>
      <w:bookmarkStart w:id="2386" w:name="_Toc450222039"/>
      <w:r w:rsidRPr="00D51F65">
        <w:lastRenderedPageBreak/>
        <w:t>8</w:t>
      </w:r>
      <w:r w:rsidR="00A71078" w:rsidRPr="00D51F65">
        <w:t xml:space="preserve"> </w:t>
      </w:r>
      <w:r w:rsidR="00D51F65" w:rsidRPr="00D51F65">
        <w:t xml:space="preserve">Upgrading and </w:t>
      </w:r>
      <w:r w:rsidR="00A71078" w:rsidRPr="00D51F65">
        <w:t>Troubles</w:t>
      </w:r>
      <w:r w:rsidR="007E4294" w:rsidRPr="00D51F65">
        <w:t>hooting</w:t>
      </w:r>
      <w:bookmarkEnd w:id="2353"/>
      <w:r w:rsidR="00A5684A">
        <w:t xml:space="preserve"> the MOXA</w:t>
      </w:r>
      <w:bookmarkEnd w:id="2386"/>
      <w:ins w:id="2387" w:author="Christoph Kern" w:date="2016-07-08T17:28:00Z">
        <w:r w:rsidR="00CF4E55">
          <w:t xml:space="preserve"> </w:t>
        </w:r>
      </w:ins>
      <w:ins w:id="2388" w:author="Christoph Kern" w:date="2016-07-08T17:29:00Z">
        <w:r w:rsidR="00CF4E55">
          <w:t>or</w:t>
        </w:r>
      </w:ins>
      <w:ins w:id="2389" w:author="Christoph Kern" w:date="2016-07-08T17:28:00Z">
        <w:r w:rsidR="00CF4E55">
          <w:t xml:space="preserve"> SD2000 spectrometer</w:t>
        </w:r>
      </w:ins>
    </w:p>
    <w:p w:rsidR="00D51F65" w:rsidRDefault="00D51F65" w:rsidP="007E4294"/>
    <w:p w:rsidR="007E4294" w:rsidRDefault="00D51F65" w:rsidP="007E4294">
      <w:r>
        <w:t xml:space="preserve">In this section, a number of advanced techniques for upgrading the software on the embedded PC and troubleshooting the instrument are given. </w:t>
      </w:r>
      <w:r w:rsidRPr="00D51F65">
        <w:rPr>
          <w:b/>
        </w:rPr>
        <w:t>These techniques are given for reference, but they should only be attempted unless absolutely necessary or as a last resort. Using these techniques can render the instrument completely useless if something goes wrong.</w:t>
      </w:r>
    </w:p>
    <w:p w:rsidR="00D51F65" w:rsidRDefault="00D51F65" w:rsidP="007E4294"/>
    <w:p w:rsidR="00D51F65" w:rsidRDefault="00D51F65" w:rsidP="00D51F65">
      <w:pPr>
        <w:pStyle w:val="Heading2"/>
        <w:rPr>
          <w:lang w:val="en-US"/>
        </w:rPr>
      </w:pPr>
      <w:bookmarkStart w:id="2390" w:name="_Toc450222040"/>
      <w:r>
        <w:rPr>
          <w:lang w:val="en-US"/>
        </w:rPr>
        <w:t>8.1 Upgrading kongo</w:t>
      </w:r>
      <w:bookmarkEnd w:id="2390"/>
    </w:p>
    <w:p w:rsidR="00D51F65" w:rsidRPr="00D51F65" w:rsidRDefault="00D51F65" w:rsidP="00D51F65">
      <w:pPr>
        <w:rPr>
          <w:lang w:val="en-US"/>
        </w:rPr>
      </w:pPr>
    </w:p>
    <w:p w:rsidR="00D51F65" w:rsidRDefault="00D51F65" w:rsidP="00D51F65">
      <w:r w:rsidRPr="00D51F65">
        <w:t>Currently the latest kongo version is 130614.tar. In case that an upgraded is needed, the installation file</w:t>
      </w:r>
      <w:r>
        <w:t xml:space="preserve"> </w:t>
      </w:r>
      <w:r w:rsidRPr="00D51F65">
        <w:t>should be copied in the /home directory of the MOXA.</w:t>
      </w:r>
      <w:r>
        <w:t xml:space="preserve"> </w:t>
      </w:r>
      <w:r w:rsidRPr="00D51F65">
        <w:t>The installing procedure is as follow:</w:t>
      </w:r>
    </w:p>
    <w:p w:rsidR="00D51F65" w:rsidRPr="00D51F65" w:rsidRDefault="00D51F65" w:rsidP="00D51F65"/>
    <w:p w:rsidR="00D51F65" w:rsidRDefault="00D51F65" w:rsidP="00D51F65">
      <w:pPr>
        <w:pStyle w:val="ListParagraph"/>
        <w:numPr>
          <w:ilvl w:val="0"/>
          <w:numId w:val="35"/>
        </w:numPr>
      </w:pPr>
      <w:r w:rsidRPr="00D51F65">
        <w:t>Using a FTP client, download in the MOXA the installation file into the location /home/install130614.tar</w:t>
      </w:r>
      <w:r>
        <w:t xml:space="preserve"> </w:t>
      </w:r>
      <w:r w:rsidRPr="00D51F65">
        <w:t>(FTP-binary transfer mode is required).</w:t>
      </w:r>
    </w:p>
    <w:p w:rsidR="00D51F65" w:rsidRDefault="00D51F65" w:rsidP="00D51F65">
      <w:pPr>
        <w:pStyle w:val="ListParagraph"/>
        <w:numPr>
          <w:ilvl w:val="0"/>
          <w:numId w:val="35"/>
        </w:numPr>
      </w:pPr>
      <w:r>
        <w:t xml:space="preserve">By using the </w:t>
      </w:r>
      <w:del w:id="2391" w:author="Santiago Arellano" w:date="2016-03-31T16:50:00Z">
        <w:r w:rsidDel="003074C3">
          <w:delText>hypeterminal</w:delText>
        </w:r>
      </w:del>
      <w:ins w:id="2392" w:author="Santiago Arellano" w:date="2016-03-31T16:50:00Z">
        <w:r w:rsidR="003074C3">
          <w:t>HyperTerminal</w:t>
        </w:r>
      </w:ins>
      <w:r>
        <w:t xml:space="preserve">, </w:t>
      </w:r>
      <w:r w:rsidRPr="00D51F65">
        <w:t>Telnet</w:t>
      </w:r>
      <w:r>
        <w:t xml:space="preserve"> or PuTTY,</w:t>
      </w:r>
      <w:r w:rsidRPr="00D51F65">
        <w:t xml:space="preserve"> change the working directory to the location /home. This can be done</w:t>
      </w:r>
      <w:r>
        <w:t xml:space="preserve"> </w:t>
      </w:r>
      <w:r w:rsidRPr="00D51F65">
        <w:t>simply by using the command cd /home/</w:t>
      </w:r>
    </w:p>
    <w:p w:rsidR="00D51F65" w:rsidRDefault="00D51F65" w:rsidP="00D51F65">
      <w:pPr>
        <w:pStyle w:val="ListParagraph"/>
        <w:numPr>
          <w:ilvl w:val="0"/>
          <w:numId w:val="35"/>
        </w:numPr>
      </w:pPr>
      <w:r w:rsidRPr="00D51F65">
        <w:t>Stop the programs that are running in the background - kongo and runsh - by the following commands:</w:t>
      </w:r>
    </w:p>
    <w:p w:rsidR="00D51F65" w:rsidRPr="00D51F65" w:rsidRDefault="00D51F65" w:rsidP="00D51F65">
      <w:pPr>
        <w:ind w:left="720" w:firstLine="720"/>
      </w:pPr>
      <w:r w:rsidRPr="00D51F65">
        <w:t>killall kongo</w:t>
      </w:r>
    </w:p>
    <w:p w:rsidR="00D51F65" w:rsidRPr="00D51F65" w:rsidRDefault="00D51F65" w:rsidP="00D51F65">
      <w:pPr>
        <w:ind w:left="720" w:firstLine="720"/>
      </w:pPr>
      <w:r w:rsidRPr="00D51F65">
        <w:t>killall runsh</w:t>
      </w:r>
    </w:p>
    <w:p w:rsidR="00D51F65" w:rsidRDefault="00D51F65" w:rsidP="00D51F65">
      <w:pPr>
        <w:pStyle w:val="ListParagraph"/>
        <w:numPr>
          <w:ilvl w:val="0"/>
          <w:numId w:val="35"/>
        </w:numPr>
      </w:pPr>
      <w:r w:rsidRPr="00D51F65">
        <w:t>Uncompress the installation file by using the command tar -xvf install130614.tar. This creates a new</w:t>
      </w:r>
      <w:r>
        <w:t xml:space="preserve"> </w:t>
      </w:r>
      <w:r w:rsidRPr="00D51F65">
        <w:t>directory where all the installing files will be copied: /home/install/</w:t>
      </w:r>
    </w:p>
    <w:p w:rsidR="00D51F65" w:rsidRDefault="00D51F65" w:rsidP="00D51F65">
      <w:pPr>
        <w:pStyle w:val="ListParagraph"/>
        <w:numPr>
          <w:ilvl w:val="0"/>
          <w:numId w:val="35"/>
        </w:numPr>
      </w:pPr>
      <w:r w:rsidRPr="00D51F65">
        <w:t>Change the working directory to the newly created installing directory by using the command cd</w:t>
      </w:r>
      <w:r>
        <w:t xml:space="preserve"> </w:t>
      </w:r>
      <w:r w:rsidRPr="00D51F65">
        <w:t>/home/install</w:t>
      </w:r>
    </w:p>
    <w:p w:rsidR="00D51F65" w:rsidRDefault="00D51F65" w:rsidP="00D51F65">
      <w:pPr>
        <w:pStyle w:val="ListParagraph"/>
        <w:numPr>
          <w:ilvl w:val="0"/>
          <w:numId w:val="35"/>
        </w:numPr>
      </w:pPr>
      <w:r w:rsidRPr="00D51F65">
        <w:t>Execute the installing program by typing the command ./runme.bat</w:t>
      </w:r>
    </w:p>
    <w:p w:rsidR="00D51F65" w:rsidRDefault="00D51F65" w:rsidP="00D51F65">
      <w:pPr>
        <w:pStyle w:val="ListParagraph"/>
        <w:numPr>
          <w:ilvl w:val="0"/>
          <w:numId w:val="35"/>
        </w:numPr>
      </w:pPr>
      <w:r w:rsidRPr="00D51F65">
        <w:t>After the installation is completed (it may take up to 1 minute), and the prompt (#) is back, reboot the</w:t>
      </w:r>
      <w:r>
        <w:t xml:space="preserve"> </w:t>
      </w:r>
      <w:r w:rsidRPr="00D51F65">
        <w:t>MOXA.</w:t>
      </w:r>
    </w:p>
    <w:p w:rsidR="002D6C1D" w:rsidRDefault="002D6C1D" w:rsidP="007E4294"/>
    <w:p w:rsidR="00D51F65" w:rsidRDefault="00D51F65" w:rsidP="007E4294"/>
    <w:p w:rsidR="002D6C1D" w:rsidRDefault="002D6C1D" w:rsidP="002D6C1D">
      <w:pPr>
        <w:pStyle w:val="Heading2"/>
      </w:pPr>
      <w:bookmarkStart w:id="2393" w:name="_Toc450222041"/>
      <w:r>
        <w:t xml:space="preserve">8.2 Installation of NOVAC program </w:t>
      </w:r>
      <w:r w:rsidR="00CE36FE">
        <w:t xml:space="preserve">(kongo) </w:t>
      </w:r>
      <w:r>
        <w:t xml:space="preserve">on </w:t>
      </w:r>
      <w:r w:rsidR="00D51F65">
        <w:t>a</w:t>
      </w:r>
      <w:r w:rsidR="00CE36FE">
        <w:t xml:space="preserve"> newly formatted</w:t>
      </w:r>
      <w:r w:rsidR="00D51F65">
        <w:t xml:space="preserve"> </w:t>
      </w:r>
      <w:r>
        <w:t>MOXA computer.</w:t>
      </w:r>
      <w:bookmarkEnd w:id="2393"/>
    </w:p>
    <w:p w:rsidR="002D6C1D" w:rsidRDefault="002D6C1D" w:rsidP="002D6C1D"/>
    <w:p w:rsidR="002D6C1D" w:rsidRDefault="002D6C1D" w:rsidP="002D6C1D">
      <w:pPr>
        <w:rPr>
          <w:b/>
        </w:rPr>
      </w:pPr>
      <w:r>
        <w:t xml:space="preserve">If the MOXA computer was reset to factory settings and/or formatted, then the NOVAC program (kongo.exe and other files) needs to be reloaded on the computer. Below are step-by-step instructions on how this is done. </w:t>
      </w:r>
      <w:r w:rsidRPr="002D6C1D">
        <w:rPr>
          <w:b/>
        </w:rPr>
        <w:t>Note that formatting / reinstalling should only be done as a last resort if the MOXA is not functioning properly.</w:t>
      </w:r>
    </w:p>
    <w:p w:rsidR="00CE36FE" w:rsidRDefault="00CE36FE" w:rsidP="002D6C1D">
      <w:pPr>
        <w:rPr>
          <w:b/>
        </w:rPr>
      </w:pPr>
    </w:p>
    <w:p w:rsidR="00CE36FE" w:rsidRPr="00CE36FE" w:rsidRDefault="00CE36FE" w:rsidP="00CE36FE">
      <w:r>
        <w:rPr>
          <w:color w:val="000000"/>
          <w:sz w:val="22"/>
          <w:szCs w:val="22"/>
          <w:lang w:val="en-US"/>
        </w:rPr>
        <w:t>A</w:t>
      </w:r>
      <w:r w:rsidRPr="00CE36FE">
        <w:t>fter re</w:t>
      </w:r>
      <w:r w:rsidR="00FB3F25">
        <w:t>setting</w:t>
      </w:r>
      <w:r w:rsidRPr="00CE36FE">
        <w:t xml:space="preserve"> the MOXA to the factory settings, before proceed to reinstall the program kongo a</w:t>
      </w:r>
      <w:ins w:id="2394" w:author="Santiago Arellano" w:date="2016-03-31T16:50:00Z">
        <w:r w:rsidR="003074C3">
          <w:t xml:space="preserve"> </w:t>
        </w:r>
      </w:ins>
      <w:r w:rsidRPr="00CE36FE">
        <w:t>few things should be considered:</w:t>
      </w:r>
    </w:p>
    <w:p w:rsidR="00CE36FE" w:rsidRPr="00CE36FE" w:rsidRDefault="00CE36FE" w:rsidP="00CE36FE"/>
    <w:p w:rsidR="00CE36FE" w:rsidRPr="00CE36FE" w:rsidRDefault="00CE36FE" w:rsidP="00CE36FE">
      <w:r w:rsidRPr="00CE36FE">
        <w:t>- The IP numbers are the factory default:</w:t>
      </w:r>
    </w:p>
    <w:p w:rsidR="00CE36FE" w:rsidRPr="00CE36FE" w:rsidRDefault="00CE36FE" w:rsidP="00CE36FE">
      <w:r w:rsidRPr="00CE36FE">
        <w:t>Eth1 192.168.3.127 Mask:255.255.255.0</w:t>
      </w:r>
    </w:p>
    <w:p w:rsidR="00CE36FE" w:rsidRPr="00CE36FE" w:rsidRDefault="00CE36FE" w:rsidP="00CE36FE">
      <w:r w:rsidRPr="00CE36FE">
        <w:lastRenderedPageBreak/>
        <w:t>Eth2: 192.168.3.127 Mask:255.255.255.0</w:t>
      </w:r>
    </w:p>
    <w:p w:rsidR="00CE36FE" w:rsidRPr="00CE36FE" w:rsidRDefault="00CE36FE" w:rsidP="00CE36FE"/>
    <w:p w:rsidR="00CE36FE" w:rsidRPr="00CE36FE" w:rsidRDefault="00CE36FE" w:rsidP="00CE36FE">
      <w:r w:rsidRPr="00CE36FE">
        <w:t>- Telnet and FTP have the following settings:</w:t>
      </w:r>
    </w:p>
    <w:p w:rsidR="00CE36FE" w:rsidRPr="00CE36FE" w:rsidRDefault="00CE36FE" w:rsidP="00CE36FE">
      <w:r w:rsidRPr="00CE36FE">
        <w:t>User: root</w:t>
      </w:r>
    </w:p>
    <w:p w:rsidR="00CE36FE" w:rsidRDefault="00CE36FE" w:rsidP="00CE36FE">
      <w:r w:rsidRPr="00CE36FE">
        <w:t>Password: root</w:t>
      </w:r>
    </w:p>
    <w:p w:rsidR="00CE36FE" w:rsidRPr="00CE36FE" w:rsidRDefault="00CE36FE" w:rsidP="00CE36FE"/>
    <w:p w:rsidR="00CE36FE" w:rsidRPr="00CE36FE" w:rsidRDefault="00CE36FE" w:rsidP="00CE36FE">
      <w:r w:rsidRPr="00CE36FE">
        <w:t>By FTP, using any of the default Ethernet ports and network/password settings, transfer the</w:t>
      </w:r>
    </w:p>
    <w:p w:rsidR="00CE36FE" w:rsidRDefault="00CE36FE" w:rsidP="00CE36FE">
      <w:r w:rsidRPr="00CE36FE">
        <w:t xml:space="preserve">compressed installation file as follows: /home/install1301614.tar and continue with the steps </w:t>
      </w:r>
      <w:r>
        <w:t>below.</w:t>
      </w:r>
    </w:p>
    <w:p w:rsidR="00CE36FE" w:rsidRPr="00CE36FE" w:rsidRDefault="00CE36FE" w:rsidP="00CE36FE"/>
    <w:p w:rsidR="00CE36FE" w:rsidRPr="00CE36FE" w:rsidRDefault="00CE36FE" w:rsidP="00CE36FE">
      <w:r w:rsidRPr="00CE36FE">
        <w:t>For additional questions</w:t>
      </w:r>
      <w:r>
        <w:t xml:space="preserve"> see</w:t>
      </w:r>
      <w:r w:rsidRPr="00CE36FE">
        <w:t>:</w:t>
      </w:r>
    </w:p>
    <w:p w:rsidR="00CE36FE" w:rsidRPr="00CE36FE" w:rsidRDefault="00CE36FE" w:rsidP="00CE36FE">
      <w:pPr>
        <w:rPr>
          <w:sz w:val="36"/>
        </w:rPr>
      </w:pPr>
      <w:r w:rsidRPr="00CE36FE">
        <w:rPr>
          <w:color w:val="0000FF"/>
          <w:sz w:val="22"/>
          <w:szCs w:val="16"/>
          <w:lang w:val="en-US"/>
        </w:rPr>
        <w:t>http://www.moxa.com/doc/man/UC-7112-LX_Plus_7112-LX_7110-LX_HW_Users_Manual_v5.pdf</w:t>
      </w:r>
    </w:p>
    <w:p w:rsidR="002D6C1D" w:rsidRDefault="002D6C1D" w:rsidP="002D6C1D"/>
    <w:p w:rsidR="002D6C1D" w:rsidRDefault="002D6C1D" w:rsidP="002D6C1D">
      <w:pPr>
        <w:numPr>
          <w:ilvl w:val="0"/>
          <w:numId w:val="34"/>
        </w:numPr>
      </w:pPr>
      <w:r w:rsidRPr="00A039C5">
        <w:t xml:space="preserve">Open the MOXA computer and insert a 2GB </w:t>
      </w:r>
      <w:r>
        <w:t>SecureDigital card. 2 screws need to be removed. Put on the cover again and put back the two screws.</w:t>
      </w:r>
    </w:p>
    <w:p w:rsidR="002D6C1D" w:rsidRDefault="002D6C1D" w:rsidP="002D6C1D">
      <w:pPr>
        <w:ind w:left="360"/>
      </w:pPr>
    </w:p>
    <w:p w:rsidR="002D6C1D" w:rsidRDefault="002D6C1D" w:rsidP="002D6C1D">
      <w:pPr>
        <w:numPr>
          <w:ilvl w:val="0"/>
          <w:numId w:val="34"/>
        </w:numPr>
      </w:pPr>
      <w:r>
        <w:t xml:space="preserve">Connect all the cables from the Manne-box to the </w:t>
      </w:r>
      <w:del w:id="2395" w:author="Santiago Arellano" w:date="2016-03-31T16:55:00Z">
        <w:r w:rsidDel="003074C3">
          <w:delText>moxa</w:delText>
        </w:r>
      </w:del>
      <w:ins w:id="2396" w:author="Santiago Arellano" w:date="2016-03-31T16:55:00Z">
        <w:r w:rsidR="003074C3">
          <w:t>MOXA</w:t>
        </w:r>
      </w:ins>
      <w:r>
        <w:t>-computer.</w:t>
      </w:r>
    </w:p>
    <w:p w:rsidR="002D6C1D" w:rsidRDefault="002D6C1D" w:rsidP="002D6C1D"/>
    <w:p w:rsidR="002D6C1D" w:rsidRDefault="002D6C1D" w:rsidP="002D6C1D">
      <w:pPr>
        <w:numPr>
          <w:ilvl w:val="0"/>
          <w:numId w:val="34"/>
        </w:numPr>
      </w:pPr>
      <w:r>
        <w:t>Give power to the system.</w:t>
      </w:r>
    </w:p>
    <w:p w:rsidR="002D6C1D" w:rsidRDefault="002D6C1D" w:rsidP="002D6C1D"/>
    <w:p w:rsidR="002D6C1D" w:rsidRDefault="002D6C1D" w:rsidP="002D6C1D">
      <w:pPr>
        <w:numPr>
          <w:ilvl w:val="0"/>
          <w:numId w:val="34"/>
        </w:numPr>
      </w:pPr>
      <w:r>
        <w:t>Take the newest install_xxyyzz.tar file (currently install130614.tar) and transfer that to directory /home in the MOXA box. This can best be done with ftp.</w:t>
      </w:r>
    </w:p>
    <w:p w:rsidR="002D6C1D" w:rsidRDefault="002D6C1D" w:rsidP="002D6C1D">
      <w:pPr>
        <w:pStyle w:val="ListParagraph"/>
      </w:pPr>
    </w:p>
    <w:p w:rsidR="002D6C1D" w:rsidRDefault="002D6C1D" w:rsidP="002D6C1D">
      <w:pPr>
        <w:numPr>
          <w:ilvl w:val="0"/>
          <w:numId w:val="34"/>
        </w:numPr>
      </w:pPr>
      <w:r>
        <w:t>Connect to the MOXA using PuTTY or similar program (see section 3)</w:t>
      </w:r>
      <w:ins w:id="2397" w:author="Santiago Arellano" w:date="2016-03-31T16:51:00Z">
        <w:r w:rsidR="003074C3">
          <w:t>.</w:t>
        </w:r>
      </w:ins>
    </w:p>
    <w:p w:rsidR="002D6C1D" w:rsidRDefault="002D6C1D" w:rsidP="002D6C1D"/>
    <w:p w:rsidR="002D6C1D" w:rsidRDefault="002D6C1D" w:rsidP="002D6C1D">
      <w:pPr>
        <w:numPr>
          <w:ilvl w:val="0"/>
          <w:numId w:val="34"/>
        </w:numPr>
      </w:pPr>
      <w:del w:id="2398" w:author="Santiago Arellano" w:date="2016-03-31T16:51:00Z">
        <w:r w:rsidDel="003074C3">
          <w:delText>e</w:delText>
        </w:r>
      </w:del>
      <w:ins w:id="2399" w:author="Santiago Arellano" w:date="2016-03-31T16:51:00Z">
        <w:r w:rsidR="003074C3">
          <w:t>E</w:t>
        </w:r>
      </w:ins>
      <w:r>
        <w:t>nter into the /home directory with “cd /home”</w:t>
      </w:r>
      <w:ins w:id="2400" w:author="Santiago Arellano" w:date="2016-03-31T16:51:00Z">
        <w:r w:rsidR="003074C3">
          <w:t>.</w:t>
        </w:r>
      </w:ins>
    </w:p>
    <w:p w:rsidR="002D6C1D" w:rsidRDefault="002D6C1D" w:rsidP="002D6C1D"/>
    <w:p w:rsidR="002D6C1D" w:rsidRDefault="002D6C1D" w:rsidP="002D6C1D">
      <w:pPr>
        <w:numPr>
          <w:ilvl w:val="0"/>
          <w:numId w:val="34"/>
        </w:numPr>
      </w:pPr>
      <w:r>
        <w:t>Unpack the tar file with “tar –xvf install</w:t>
      </w:r>
      <w:del w:id="2401" w:author="Christoph Kern" w:date="2016-06-17T12:20:00Z">
        <w:r w:rsidDel="0035227F">
          <w:delText>_</w:delText>
        </w:r>
      </w:del>
      <w:r>
        <w:t>xxyyzz.tar</w:t>
      </w:r>
      <w:ins w:id="2402" w:author="Santiago Arellano" w:date="2016-03-31T16:51:00Z">
        <w:r w:rsidR="003074C3">
          <w:t>.</w:t>
        </w:r>
      </w:ins>
    </w:p>
    <w:p w:rsidR="002D6C1D" w:rsidRDefault="002D6C1D" w:rsidP="002D6C1D"/>
    <w:p w:rsidR="002D6C1D" w:rsidRDefault="002D6C1D" w:rsidP="002D6C1D">
      <w:pPr>
        <w:numPr>
          <w:ilvl w:val="0"/>
          <w:numId w:val="34"/>
        </w:numPr>
      </w:pPr>
      <w:r>
        <w:t>A directory called install will be created. “Enter into that directory with “cd install”</w:t>
      </w:r>
      <w:ins w:id="2403" w:author="Santiago Arellano" w:date="2016-03-31T16:51:00Z">
        <w:r w:rsidR="003074C3">
          <w:t>.</w:t>
        </w:r>
      </w:ins>
    </w:p>
    <w:p w:rsidR="002D6C1D" w:rsidRDefault="002D6C1D" w:rsidP="002D6C1D"/>
    <w:p w:rsidR="002D6C1D" w:rsidRDefault="002D6C1D" w:rsidP="002D6C1D">
      <w:pPr>
        <w:numPr>
          <w:ilvl w:val="0"/>
          <w:numId w:val="34"/>
        </w:numPr>
      </w:pPr>
      <w:r>
        <w:t>Start the installation by entering “./runme.bat”. This will start the script that’s makes all the installation. After it has finished enter “reboot” to reboot the MOXA computer.</w:t>
      </w:r>
    </w:p>
    <w:p w:rsidR="00FB3F25" w:rsidRDefault="00FB3F25" w:rsidP="00FB3F25">
      <w:pPr>
        <w:pStyle w:val="ListParagraph"/>
      </w:pPr>
    </w:p>
    <w:p w:rsidR="00FB3F25" w:rsidRDefault="00FB3F25" w:rsidP="002D6C1D">
      <w:pPr>
        <w:numPr>
          <w:ilvl w:val="0"/>
          <w:numId w:val="34"/>
        </w:numPr>
      </w:pPr>
      <w:r>
        <w:t xml:space="preserve">The IP address of the MOXA will now be different. It will be set to the NOVAC default. This means that the MOXA will </w:t>
      </w:r>
      <w:del w:id="2404" w:author="Christoph Kern" w:date="2016-06-17T12:19:00Z">
        <w:r w:rsidDel="002B1341">
          <w:delText xml:space="preserve">not </w:delText>
        </w:r>
      </w:del>
      <w:ins w:id="2405" w:author="Christoph Kern" w:date="2016-06-17T12:19:00Z">
        <w:r w:rsidR="002B1341">
          <w:t xml:space="preserve">now </w:t>
        </w:r>
      </w:ins>
      <w:r>
        <w:t>be accessible at 10.0.0.90 on LAN2 (see section 3.2 for details.</w:t>
      </w:r>
    </w:p>
    <w:p w:rsidR="002D6C1D" w:rsidRDefault="002D6C1D" w:rsidP="002D6C1D"/>
    <w:p w:rsidR="002D6C1D" w:rsidRDefault="002D6C1D" w:rsidP="002D6C1D">
      <w:pPr>
        <w:numPr>
          <w:ilvl w:val="0"/>
          <w:numId w:val="34"/>
        </w:numPr>
      </w:pPr>
      <w:r>
        <w:t>When starting up the kongo program will start executing with a test cfg.txt file configured for using 2 motors. Turn on log-printing by entering “showlog”.</w:t>
      </w:r>
    </w:p>
    <w:p w:rsidR="002D6C1D" w:rsidRDefault="002D6C1D" w:rsidP="002D6C1D"/>
    <w:p w:rsidR="002D6C1D" w:rsidRDefault="002D6C1D" w:rsidP="002D6C1D">
      <w:pPr>
        <w:numPr>
          <w:ilvl w:val="0"/>
          <w:numId w:val="34"/>
        </w:numPr>
      </w:pPr>
      <w:r>
        <w:t>Make sure that the first motor is homing and stops homing when reaching the reference switch.</w:t>
      </w:r>
    </w:p>
    <w:p w:rsidR="002D6C1D" w:rsidRDefault="002D6C1D" w:rsidP="002D6C1D"/>
    <w:p w:rsidR="002D6C1D" w:rsidRDefault="002D6C1D" w:rsidP="002D6C1D">
      <w:pPr>
        <w:numPr>
          <w:ilvl w:val="0"/>
          <w:numId w:val="34"/>
        </w:numPr>
      </w:pPr>
      <w:r>
        <w:t>Make sure that the second motor is homing and stops homing when reaching the reference switch</w:t>
      </w:r>
      <w:ins w:id="2406" w:author="Santiago Arellano" w:date="2016-03-31T16:51:00Z">
        <w:r w:rsidR="003074C3">
          <w:t>.</w:t>
        </w:r>
      </w:ins>
      <w:del w:id="2407" w:author="Santiago Arellano" w:date="2016-03-31T16:51:00Z">
        <w:r w:rsidDel="003074C3">
          <w:delText>,</w:delText>
        </w:r>
      </w:del>
    </w:p>
    <w:p w:rsidR="002D6C1D" w:rsidRDefault="002D6C1D" w:rsidP="002D6C1D"/>
    <w:p w:rsidR="002D6C1D" w:rsidRDefault="002D6C1D" w:rsidP="002D6C1D">
      <w:pPr>
        <w:numPr>
          <w:ilvl w:val="0"/>
          <w:numId w:val="34"/>
        </w:numPr>
      </w:pPr>
      <w:r>
        <w:t xml:space="preserve">The GPS should be placed where reception is possible. When you see in the log-printing that the system has achieved GPS-time and date then enter “hwclock –s” This </w:t>
      </w:r>
      <w:r>
        <w:lastRenderedPageBreak/>
        <w:t>will set the internal battery-powered real-time clock in the MOXA box to the received GPS-time.</w:t>
      </w:r>
    </w:p>
    <w:p w:rsidR="002D6C1D" w:rsidRDefault="002D6C1D" w:rsidP="002D6C1D"/>
    <w:p w:rsidR="002D6C1D" w:rsidRDefault="002D6C1D" w:rsidP="002D6C1D">
      <w:pPr>
        <w:numPr>
          <w:ilvl w:val="0"/>
          <w:numId w:val="34"/>
        </w:numPr>
      </w:pPr>
      <w:r>
        <w:t>Finished</w:t>
      </w:r>
    </w:p>
    <w:p w:rsidR="002D6C1D" w:rsidRDefault="002D6C1D" w:rsidP="002D6C1D"/>
    <w:p w:rsidR="002D6C1D" w:rsidRDefault="002D6C1D" w:rsidP="007E4294"/>
    <w:p w:rsidR="00D51F65" w:rsidRDefault="00D51F65" w:rsidP="00D51F65">
      <w:pPr>
        <w:pStyle w:val="Heading2"/>
      </w:pPr>
      <w:bookmarkStart w:id="2408" w:name="_Toc450222042"/>
      <w:r>
        <w:t>8.3. Formatting the MOXA to the factory settings</w:t>
      </w:r>
      <w:bookmarkEnd w:id="2408"/>
    </w:p>
    <w:p w:rsidR="00D51F65" w:rsidRPr="00D51F65" w:rsidRDefault="00D51F65" w:rsidP="00D51F65"/>
    <w:p w:rsidR="003074C3" w:rsidRDefault="00D51F65" w:rsidP="00D51F65">
      <w:pPr>
        <w:rPr>
          <w:ins w:id="2409" w:author="Santiago Arellano" w:date="2016-03-31T16:57:00Z"/>
        </w:rPr>
      </w:pPr>
      <w:r>
        <w:t xml:space="preserve">If for some reason the system is corrupted may be necessary to reboot the MOXA to the default factory settings. </w:t>
      </w:r>
      <w:r w:rsidRPr="00CE36FE">
        <w:rPr>
          <w:b/>
        </w:rPr>
        <w:t>Notice that you need to backup or have available a copy of the installation file install130614.tar. After the system is formatted, all the configurations files will be deleted including the network settings</w:t>
      </w:r>
      <w:r>
        <w:t>. The whole procedure requires that the MOXA is connected by a HyperTerminal and a FTP client</w:t>
      </w:r>
      <w:ins w:id="2410" w:author="Santiago Arellano" w:date="2016-03-31T16:55:00Z">
        <w:r w:rsidR="003074C3">
          <w:t>.</w:t>
        </w:r>
      </w:ins>
    </w:p>
    <w:p w:rsidR="00CE36FE" w:rsidRDefault="00D51F65" w:rsidP="00D51F65">
      <w:del w:id="2411" w:author="Santiago Arellano" w:date="2016-03-31T16:55:00Z">
        <w:r w:rsidDel="003074C3">
          <w:delText xml:space="preserve"> </w:delText>
        </w:r>
      </w:del>
    </w:p>
    <w:p w:rsidR="00D51F65" w:rsidRDefault="00D51F65" w:rsidP="00CE36FE">
      <w:pPr>
        <w:pStyle w:val="ListParagraph"/>
        <w:numPr>
          <w:ilvl w:val="0"/>
          <w:numId w:val="36"/>
        </w:numPr>
      </w:pPr>
      <w:r>
        <w:t>Reboot the system simply by using the command reboot.</w:t>
      </w:r>
    </w:p>
    <w:p w:rsidR="00CE36FE" w:rsidRDefault="00D51F65" w:rsidP="00CE36FE">
      <w:pPr>
        <w:pStyle w:val="ListParagraph"/>
        <w:numPr>
          <w:ilvl w:val="0"/>
          <w:numId w:val="36"/>
        </w:numPr>
      </w:pPr>
      <w:r>
        <w:t>Immediately, using a clip or a solid wire pres</w:t>
      </w:r>
      <w:r w:rsidR="00CE36FE">
        <w:t>s the formatting button as shown in the figure</w:t>
      </w:r>
      <w:r>
        <w:t xml:space="preserve"> </w:t>
      </w:r>
      <w:r w:rsidR="00CE36FE">
        <w:t>below</w:t>
      </w:r>
      <w:r>
        <w:t xml:space="preserve"> and keep it</w:t>
      </w:r>
      <w:r w:rsidR="00CE36FE">
        <w:t xml:space="preserve"> </w:t>
      </w:r>
      <w:r>
        <w:t xml:space="preserve">pressed until the whole process is completed. </w:t>
      </w:r>
    </w:p>
    <w:p w:rsidR="00CE36FE" w:rsidRDefault="00CE36FE" w:rsidP="00CE36FE">
      <w:pPr>
        <w:ind w:left="360"/>
      </w:pPr>
    </w:p>
    <w:p w:rsidR="00CE36FE" w:rsidRDefault="00CE36FE">
      <w:pPr>
        <w:ind w:left="360"/>
        <w:jc w:val="center"/>
        <w:pPrChange w:id="2412" w:author="Santiago Arellano" w:date="2016-03-31T16:57:00Z">
          <w:pPr>
            <w:ind w:left="360"/>
          </w:pPr>
        </w:pPrChange>
      </w:pPr>
      <w:r>
        <w:rPr>
          <w:noProof/>
          <w:lang w:val="en-US"/>
        </w:rPr>
        <w:drawing>
          <wp:inline distT="0" distB="0" distL="0" distR="0" wp14:anchorId="52319AC0" wp14:editId="540A8B4B">
            <wp:extent cx="2997642" cy="22128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99712" cy="2214337"/>
                    </a:xfrm>
                    <a:prstGeom prst="rect">
                      <a:avLst/>
                    </a:prstGeom>
                    <a:noFill/>
                    <a:ln>
                      <a:noFill/>
                    </a:ln>
                  </pic:spPr>
                </pic:pic>
              </a:graphicData>
            </a:graphic>
          </wp:inline>
        </w:drawing>
      </w:r>
    </w:p>
    <w:p w:rsidR="00CE36FE" w:rsidRDefault="00CE36FE" w:rsidP="00CE36FE"/>
    <w:p w:rsidR="00D51F65" w:rsidRDefault="00D51F65" w:rsidP="00CE36FE">
      <w:pPr>
        <w:ind w:left="360" w:firstLine="360"/>
      </w:pPr>
      <w:r>
        <w:t xml:space="preserve">The </w:t>
      </w:r>
      <w:del w:id="2413" w:author="Santiago Arellano" w:date="2016-03-31T16:57:00Z">
        <w:r w:rsidDel="003074C3">
          <w:delText xml:space="preserve">hyperterminal </w:delText>
        </w:r>
      </w:del>
      <w:ins w:id="2414" w:author="Santiago Arellano" w:date="2016-03-31T16:57:00Z">
        <w:r w:rsidR="003074C3">
          <w:t xml:space="preserve">HyperTerminal </w:t>
        </w:r>
      </w:ins>
      <w:r>
        <w:t>will show you the following messages:</w:t>
      </w:r>
    </w:p>
    <w:p w:rsidR="00CE36FE" w:rsidRDefault="00CE36FE" w:rsidP="00CE36FE"/>
    <w:p w:rsidR="00D51F65" w:rsidRPr="00CE36FE" w:rsidRDefault="00D51F65" w:rsidP="00CE36FE">
      <w:pPr>
        <w:ind w:firstLine="720"/>
        <w:rPr>
          <w:i/>
        </w:rPr>
      </w:pPr>
      <w:r w:rsidRPr="00CE36FE">
        <w:rPr>
          <w:i/>
        </w:rPr>
        <w:t>INIT: Switching to runlevel: 6</w:t>
      </w:r>
    </w:p>
    <w:p w:rsidR="00D51F65" w:rsidRPr="00CE36FE" w:rsidRDefault="00D51F65" w:rsidP="00CE36FE">
      <w:pPr>
        <w:ind w:left="720"/>
        <w:rPr>
          <w:i/>
        </w:rPr>
      </w:pPr>
      <w:r w:rsidRPr="00CE36FE">
        <w:rPr>
          <w:i/>
        </w:rPr>
        <w:t>root@Moxa:/# Stopping portmap daemon:</w:t>
      </w:r>
    </w:p>
    <w:p w:rsidR="00D51F65" w:rsidRPr="00CE36FE" w:rsidRDefault="00D51F65" w:rsidP="00CE36FE">
      <w:pPr>
        <w:ind w:firstLine="720"/>
        <w:rPr>
          <w:i/>
        </w:rPr>
      </w:pPr>
      <w:r w:rsidRPr="00CE36FE">
        <w:rPr>
          <w:i/>
        </w:rPr>
        <w:t>Stopping internet superserver: inetd.</w:t>
      </w:r>
    </w:p>
    <w:p w:rsidR="00D51F65" w:rsidRPr="00CE36FE" w:rsidRDefault="00D51F65" w:rsidP="00CE36FE">
      <w:pPr>
        <w:ind w:firstLine="720"/>
        <w:rPr>
          <w:i/>
        </w:rPr>
      </w:pPr>
      <w:r w:rsidRPr="00CE36FE">
        <w:rPr>
          <w:i/>
        </w:rPr>
        <w:t>Sending all processes the TERM signal... done.</w:t>
      </w:r>
    </w:p>
    <w:p w:rsidR="00D51F65" w:rsidRPr="00CE36FE" w:rsidRDefault="00D51F65" w:rsidP="00CE36FE">
      <w:pPr>
        <w:ind w:firstLine="720"/>
        <w:rPr>
          <w:i/>
        </w:rPr>
      </w:pPr>
      <w:r w:rsidRPr="00CE36FE">
        <w:rPr>
          <w:i/>
        </w:rPr>
        <w:t>Sending all processes the KILL signal... root@Moxa:/# done.</w:t>
      </w:r>
    </w:p>
    <w:p w:rsidR="00D51F65" w:rsidRPr="00CE36FE" w:rsidRDefault="00D51F65" w:rsidP="00CE36FE">
      <w:pPr>
        <w:ind w:firstLine="720"/>
        <w:rPr>
          <w:i/>
        </w:rPr>
      </w:pPr>
      <w:r w:rsidRPr="00CE36FE">
        <w:rPr>
          <w:i/>
        </w:rPr>
        <w:t>Stopping web server: apache.</w:t>
      </w:r>
    </w:p>
    <w:p w:rsidR="00D51F65" w:rsidRPr="00CE36FE" w:rsidRDefault="00D51F65" w:rsidP="00CE36FE">
      <w:pPr>
        <w:ind w:firstLine="720"/>
        <w:rPr>
          <w:i/>
        </w:rPr>
      </w:pPr>
      <w:r w:rsidRPr="00CE36FE">
        <w:rPr>
          <w:i/>
        </w:rPr>
        <w:t>Stopping snmpd</w:t>
      </w:r>
    </w:p>
    <w:p w:rsidR="00D51F65" w:rsidRPr="00CE36FE" w:rsidRDefault="00D51F65" w:rsidP="00CE36FE">
      <w:pPr>
        <w:ind w:firstLine="720"/>
        <w:rPr>
          <w:i/>
        </w:rPr>
      </w:pPr>
      <w:r w:rsidRPr="00CE36FE">
        <w:rPr>
          <w:i/>
        </w:rPr>
        <w:t>Rebooting... Restarting system.</w:t>
      </w:r>
    </w:p>
    <w:p w:rsidR="00D51F65" w:rsidRPr="00CE36FE" w:rsidRDefault="00D51F65" w:rsidP="00CE36FE">
      <w:pPr>
        <w:ind w:firstLine="720"/>
        <w:rPr>
          <w:i/>
        </w:rPr>
      </w:pPr>
      <w:r w:rsidRPr="00CE36FE">
        <w:rPr>
          <w:i/>
        </w:rPr>
        <w:t>Starting to reboot ...</w:t>
      </w:r>
    </w:p>
    <w:p w:rsidR="00CE36FE" w:rsidRDefault="00CE36FE" w:rsidP="00CE36FE">
      <w:pPr>
        <w:ind w:firstLine="720"/>
      </w:pPr>
    </w:p>
    <w:p w:rsidR="00CE36FE" w:rsidRDefault="00D51F65" w:rsidP="00D51F65">
      <w:pPr>
        <w:pStyle w:val="ListParagraph"/>
        <w:numPr>
          <w:ilvl w:val="0"/>
          <w:numId w:val="36"/>
        </w:numPr>
      </w:pPr>
      <w:r>
        <w:t>Still keeping pressed the formatting button, MOXA will beep for 10 seconds before the formatting is</w:t>
      </w:r>
      <w:r w:rsidR="00CE36FE">
        <w:t xml:space="preserve"> </w:t>
      </w:r>
      <w:r>
        <w:t xml:space="preserve">completed. In addition to the sound, you will be able to see in </w:t>
      </w:r>
      <w:del w:id="2415" w:author="Santiago Arellano" w:date="2016-03-31T16:57:00Z">
        <w:r w:rsidDel="003074C3">
          <w:delText xml:space="preserve">hyperterminal </w:delText>
        </w:r>
      </w:del>
      <w:ins w:id="2416" w:author="Santiago Arellano" w:date="2016-03-31T16:57:00Z">
        <w:r w:rsidR="003074C3">
          <w:t xml:space="preserve">HyperTerminal </w:t>
        </w:r>
      </w:ins>
      <w:r>
        <w:t>the counting of seconds:</w:t>
      </w:r>
    </w:p>
    <w:p w:rsidR="00CE36FE" w:rsidRDefault="00CE36FE" w:rsidP="00D51F65"/>
    <w:p w:rsidR="00D51F65" w:rsidRPr="00CE36FE" w:rsidRDefault="00D51F65" w:rsidP="00CE36FE">
      <w:pPr>
        <w:ind w:left="720"/>
        <w:rPr>
          <w:i/>
        </w:rPr>
      </w:pPr>
      <w:r w:rsidRPr="00CE36FE">
        <w:rPr>
          <w:i/>
        </w:rPr>
        <w:t>Press &lt;DEL&gt; FOR SYSTEM RECOVERY</w:t>
      </w:r>
    </w:p>
    <w:p w:rsidR="00D51F65" w:rsidRDefault="00D51F65" w:rsidP="00CE36FE">
      <w:pPr>
        <w:ind w:left="720"/>
        <w:rPr>
          <w:i/>
        </w:rPr>
      </w:pPr>
      <w:r w:rsidRPr="00CE36FE">
        <w:rPr>
          <w:i/>
        </w:rPr>
        <w:lastRenderedPageBreak/>
        <w:t>0,1,2,3 ……..10</w:t>
      </w:r>
    </w:p>
    <w:p w:rsidR="00CE36FE" w:rsidRDefault="00CE36FE" w:rsidP="00CE36FE">
      <w:pPr>
        <w:ind w:left="720"/>
      </w:pPr>
    </w:p>
    <w:p w:rsidR="00D51F65" w:rsidRDefault="00D51F65" w:rsidP="00CE36FE">
      <w:pPr>
        <w:ind w:left="720"/>
      </w:pPr>
      <w:r>
        <w:t>Before the 10 seconds counting is completed this is your last chance to suspend the procedure</w:t>
      </w:r>
    </w:p>
    <w:p w:rsidR="00CE36FE" w:rsidRDefault="00CE36FE" w:rsidP="00CE36FE">
      <w:pPr>
        <w:ind w:left="720"/>
      </w:pPr>
    </w:p>
    <w:p w:rsidR="00D51F65" w:rsidRDefault="00D51F65" w:rsidP="00CE36FE">
      <w:pPr>
        <w:pStyle w:val="ListParagraph"/>
        <w:numPr>
          <w:ilvl w:val="0"/>
          <w:numId w:val="36"/>
        </w:numPr>
      </w:pPr>
      <w:r>
        <w:t>The following messages will indicate that the procedure is complete:</w:t>
      </w:r>
    </w:p>
    <w:p w:rsidR="00CE36FE" w:rsidRDefault="00CE36FE" w:rsidP="00CE36FE">
      <w:pPr>
        <w:pStyle w:val="ListParagraph"/>
      </w:pPr>
    </w:p>
    <w:p w:rsidR="00D51F65" w:rsidRPr="00CE36FE" w:rsidRDefault="00D51F65" w:rsidP="00CE36FE">
      <w:pPr>
        <w:ind w:left="720"/>
        <w:rPr>
          <w:i/>
        </w:rPr>
      </w:pPr>
      <w:r w:rsidRPr="00CE36FE">
        <w:rPr>
          <w:i/>
        </w:rPr>
        <w:t>Format User Disk...</w:t>
      </w:r>
    </w:p>
    <w:p w:rsidR="00D51F65" w:rsidRPr="00CE36FE" w:rsidRDefault="00D51F65" w:rsidP="00CE36FE">
      <w:pPr>
        <w:ind w:left="720"/>
        <w:rPr>
          <w:i/>
        </w:rPr>
      </w:pPr>
      <w:r w:rsidRPr="00CE36FE">
        <w:rPr>
          <w:i/>
        </w:rPr>
        <w:t>Erase Flash 0x80a00000-0x81000000 and Length = 0x00600000 bytes</w:t>
      </w:r>
    </w:p>
    <w:p w:rsidR="00D51F65" w:rsidRPr="00CE36FE" w:rsidRDefault="00D51F65" w:rsidP="00CE36FE">
      <w:pPr>
        <w:ind w:left="720"/>
        <w:rPr>
          <w:i/>
        </w:rPr>
      </w:pPr>
      <w:r w:rsidRPr="00CE36FE">
        <w:rPr>
          <w:i/>
        </w:rPr>
        <w:t>Erase Flash 0x80a00000-0x80a20000 ..OK</w:t>
      </w:r>
    </w:p>
    <w:p w:rsidR="00D51F65" w:rsidRPr="00CE36FE" w:rsidRDefault="00D51F65" w:rsidP="00CE36FE">
      <w:pPr>
        <w:ind w:left="720"/>
        <w:rPr>
          <w:i/>
        </w:rPr>
      </w:pPr>
      <w:r w:rsidRPr="00CE36FE">
        <w:rPr>
          <w:i/>
        </w:rPr>
        <w:t>Erase Flash 0x80a20000-0x80a40000 ..OK</w:t>
      </w:r>
    </w:p>
    <w:p w:rsidR="00D51F65" w:rsidRPr="00CE36FE" w:rsidRDefault="00D51F65" w:rsidP="00CE36FE">
      <w:pPr>
        <w:ind w:left="720"/>
        <w:rPr>
          <w:i/>
        </w:rPr>
      </w:pPr>
      <w:r w:rsidRPr="00CE36FE">
        <w:rPr>
          <w:i/>
        </w:rPr>
        <w:t>Erase Flash 0x80a40000-0x80a60000 ..OK</w:t>
      </w:r>
    </w:p>
    <w:p w:rsidR="00D51F65" w:rsidRDefault="00D51F65" w:rsidP="00CE36FE">
      <w:pPr>
        <w:ind w:left="720"/>
      </w:pPr>
      <w:r w:rsidRPr="00CE36FE">
        <w:rPr>
          <w:i/>
        </w:rPr>
        <w:t>Erase Flash 0x80a60000-0x80a80000 ..OK</w:t>
      </w:r>
    </w:p>
    <w:p w:rsidR="00CE36FE" w:rsidRDefault="00CE36FE" w:rsidP="00D51F65"/>
    <w:p w:rsidR="00D51F65" w:rsidRDefault="00D51F65" w:rsidP="00CE36FE">
      <w:pPr>
        <w:pStyle w:val="ListParagraph"/>
        <w:numPr>
          <w:ilvl w:val="0"/>
          <w:numId w:val="36"/>
        </w:numPr>
      </w:pPr>
      <w:r>
        <w:t>Then you can release the button and wait for a few seconds until the whole memory is erased</w:t>
      </w:r>
      <w:r w:rsidR="00CE36FE">
        <w:t>.</w:t>
      </w:r>
      <w:r>
        <w:t xml:space="preserve"> The formatting is completed when you finally get the system’s default prompt:</w:t>
      </w:r>
    </w:p>
    <w:p w:rsidR="00CE36FE" w:rsidRDefault="00CE36FE" w:rsidP="00CE36FE">
      <w:pPr>
        <w:pStyle w:val="ListParagraph"/>
      </w:pPr>
    </w:p>
    <w:p w:rsidR="00D51F65" w:rsidRPr="00CE36FE" w:rsidRDefault="00D51F65" w:rsidP="00CE36FE">
      <w:pPr>
        <w:ind w:firstLine="720"/>
        <w:rPr>
          <w:i/>
        </w:rPr>
      </w:pPr>
      <w:r w:rsidRPr="00CE36FE">
        <w:rPr>
          <w:i/>
        </w:rPr>
        <w:t>root@Moxa:/#</w:t>
      </w:r>
    </w:p>
    <w:p w:rsidR="00D51F65" w:rsidRDefault="00D51F65" w:rsidP="007E4294">
      <w:pPr>
        <w:rPr>
          <w:ins w:id="2417" w:author="Christoph Kern" w:date="2016-07-08T17:29:00Z"/>
        </w:rPr>
      </w:pPr>
    </w:p>
    <w:p w:rsidR="00CF4E55" w:rsidRDefault="00CF4E55" w:rsidP="007E4294">
      <w:pPr>
        <w:rPr>
          <w:ins w:id="2418" w:author="Christoph Kern" w:date="2016-07-08T17:29:00Z"/>
        </w:rPr>
      </w:pPr>
    </w:p>
    <w:p w:rsidR="00CF4E55" w:rsidRDefault="00CF4E55">
      <w:pPr>
        <w:pStyle w:val="Heading2"/>
        <w:rPr>
          <w:ins w:id="2419" w:author="Christoph Kern" w:date="2016-07-08T17:29:00Z"/>
        </w:rPr>
        <w:pPrChange w:id="2420" w:author="Christoph Kern" w:date="2016-07-08T17:29:00Z">
          <w:pPr/>
        </w:pPrChange>
      </w:pPr>
      <w:ins w:id="2421" w:author="Christoph Kern" w:date="2016-07-08T17:29:00Z">
        <w:r>
          <w:t>8.4. Setting the default baud rate of the SD2000 spectrometer</w:t>
        </w:r>
      </w:ins>
    </w:p>
    <w:p w:rsidR="00CF4E55" w:rsidRDefault="00CF4E55">
      <w:pPr>
        <w:rPr>
          <w:ins w:id="2422" w:author="Christoph Kern" w:date="2016-07-08T17:29:00Z"/>
        </w:rPr>
      </w:pPr>
    </w:p>
    <w:p w:rsidR="00CF4E55" w:rsidRDefault="00CF4E55">
      <w:pPr>
        <w:rPr>
          <w:ins w:id="2423" w:author="Christoph Kern" w:date="2016-07-08T17:32:00Z"/>
        </w:rPr>
      </w:pPr>
      <w:ins w:id="2424" w:author="Christoph Kern" w:date="2016-07-08T17:30:00Z">
        <w:r>
          <w:t>In order for the MOXA computer to be able to communicate with the Ocean Optics spectrometer (either SD2000 or S2000), t</w:t>
        </w:r>
      </w:ins>
      <w:ins w:id="2425" w:author="Christoph Kern" w:date="2016-07-08T17:29:00Z">
        <w:r>
          <w:t xml:space="preserve">he </w:t>
        </w:r>
      </w:ins>
      <w:ins w:id="2426" w:author="Christoph Kern" w:date="2016-07-08T17:30:00Z">
        <w:r>
          <w:t>default baud rate of the spectrometer must be set to 115,200. The default baud rate is the baud rate that the spectrometer uses when the power is first turned on.</w:t>
        </w:r>
      </w:ins>
      <w:ins w:id="2427" w:author="Christoph Kern" w:date="2016-07-08T17:32:00Z">
        <w:r>
          <w:t xml:space="preserve"> </w:t>
        </w:r>
      </w:ins>
      <w:ins w:id="2428" w:author="Christoph Kern" w:date="2016-07-08T17:31:00Z">
        <w:r>
          <w:t xml:space="preserve">When spectrometers are received from Ocean Optics, their default baud rate is often set to 9600. In this condition, the MOXA will not be able to communicate with the spectrometer. </w:t>
        </w:r>
      </w:ins>
    </w:p>
    <w:p w:rsidR="00CF4E55" w:rsidRDefault="00CF4E55">
      <w:pPr>
        <w:rPr>
          <w:ins w:id="2429" w:author="Christoph Kern" w:date="2016-07-08T17:32:00Z"/>
        </w:rPr>
      </w:pPr>
    </w:p>
    <w:p w:rsidR="00CF4E55" w:rsidRDefault="00CF4E55">
      <w:pPr>
        <w:rPr>
          <w:ins w:id="2430" w:author="Christoph Kern" w:date="2016-07-08T17:34:00Z"/>
        </w:rPr>
      </w:pPr>
      <w:ins w:id="2431" w:author="Christoph Kern" w:date="2016-07-08T17:32:00Z">
        <w:r>
          <w:t xml:space="preserve">To change the default baud rate, connect the spectrometer to a laptop computer with a serial cable (not a null modem cable). Connect power to the spectrometer via the separate power port. Once the green light has turned on on the spectrometer, open PUTTY or a similar program and connect to the spectrometer using the settings </w:t>
        </w:r>
      </w:ins>
    </w:p>
    <w:p w:rsidR="00CF4E55" w:rsidRDefault="00CF4E55">
      <w:pPr>
        <w:rPr>
          <w:ins w:id="2432" w:author="Christoph Kern" w:date="2016-07-08T17:34:00Z"/>
        </w:rPr>
      </w:pPr>
    </w:p>
    <w:p w:rsidR="00CF4E55" w:rsidRDefault="00CF4E55">
      <w:pPr>
        <w:rPr>
          <w:ins w:id="2433" w:author="Christoph Kern" w:date="2016-07-08T17:34:00Z"/>
        </w:rPr>
      </w:pPr>
      <w:ins w:id="2434" w:author="Christoph Kern" w:date="2016-07-08T17:34:00Z">
        <w:r>
          <w:t>Baud rate: 9600 (unless it has already been changed)</w:t>
        </w:r>
      </w:ins>
    </w:p>
    <w:p w:rsidR="00CF4E55" w:rsidRDefault="00CF4E55">
      <w:pPr>
        <w:rPr>
          <w:ins w:id="2435" w:author="Christoph Kern" w:date="2016-07-08T17:34:00Z"/>
        </w:rPr>
      </w:pPr>
      <w:ins w:id="2436" w:author="Christoph Kern" w:date="2016-07-08T17:34:00Z">
        <w:r>
          <w:t>Data bits: 8</w:t>
        </w:r>
      </w:ins>
    </w:p>
    <w:p w:rsidR="00CF4E55" w:rsidRDefault="00CF4E55">
      <w:pPr>
        <w:rPr>
          <w:ins w:id="2437" w:author="Christoph Kern" w:date="2016-07-08T17:34:00Z"/>
        </w:rPr>
      </w:pPr>
      <w:ins w:id="2438" w:author="Christoph Kern" w:date="2016-07-08T17:34:00Z">
        <w:r>
          <w:t>Stop bits: 1</w:t>
        </w:r>
      </w:ins>
    </w:p>
    <w:p w:rsidR="00CF4E55" w:rsidRDefault="00CF4E55">
      <w:pPr>
        <w:rPr>
          <w:ins w:id="2439" w:author="Christoph Kern" w:date="2016-07-08T17:34:00Z"/>
        </w:rPr>
      </w:pPr>
      <w:ins w:id="2440" w:author="Christoph Kern" w:date="2016-07-08T17:34:00Z">
        <w:r>
          <w:t>Parity: None</w:t>
        </w:r>
      </w:ins>
    </w:p>
    <w:p w:rsidR="00CF4E55" w:rsidRDefault="00CF4E55">
      <w:pPr>
        <w:rPr>
          <w:ins w:id="2441" w:author="Christoph Kern" w:date="2016-07-08T17:34:00Z"/>
        </w:rPr>
      </w:pPr>
      <w:ins w:id="2442" w:author="Christoph Kern" w:date="2016-07-08T17:34:00Z">
        <w:r>
          <w:t>Flow control: None</w:t>
        </w:r>
      </w:ins>
    </w:p>
    <w:p w:rsidR="00CF4E55" w:rsidRDefault="00CF4E55">
      <w:pPr>
        <w:rPr>
          <w:ins w:id="2443" w:author="Christoph Kern" w:date="2016-07-08T17:34:00Z"/>
        </w:rPr>
      </w:pPr>
    </w:p>
    <w:p w:rsidR="00CF4E55" w:rsidRDefault="00CF4E55">
      <w:pPr>
        <w:rPr>
          <w:ins w:id="2444" w:author="Christoph Kern" w:date="2016-07-08T17:34:00Z"/>
        </w:rPr>
      </w:pPr>
      <w:ins w:id="2445" w:author="Christoph Kern" w:date="2016-07-08T17:34:00Z">
        <w:r>
          <w:t xml:space="preserve">Type </w:t>
        </w:r>
        <w:r w:rsidRPr="00CF4E55">
          <w:rPr>
            <w:b/>
            <w:rPrChange w:id="2446" w:author="Christoph Kern" w:date="2016-07-08T17:35:00Z">
              <w:rPr/>
            </w:rPrChange>
          </w:rPr>
          <w:t>aA</w:t>
        </w:r>
        <w:r>
          <w:t xml:space="preserve"> to enter ASCII mode</w:t>
        </w:r>
      </w:ins>
    </w:p>
    <w:p w:rsidR="00CF4E55" w:rsidRDefault="00CF4E55">
      <w:pPr>
        <w:rPr>
          <w:ins w:id="2447" w:author="Christoph Kern" w:date="2016-07-08T17:47:00Z"/>
        </w:rPr>
      </w:pPr>
    </w:p>
    <w:p w:rsidR="007121F8" w:rsidRDefault="007121F8">
      <w:pPr>
        <w:rPr>
          <w:ins w:id="2448" w:author="Christoph Kern" w:date="2016-07-08T17:48:00Z"/>
        </w:rPr>
      </w:pPr>
      <w:ins w:id="2449" w:author="Christoph Kern" w:date="2016-07-08T17:47:00Z">
        <w:r>
          <w:t xml:space="preserve">Check that you are in ASCII mode by performing a scan. Enter </w:t>
        </w:r>
        <w:r w:rsidRPr="007121F8">
          <w:rPr>
            <w:b/>
            <w:rPrChange w:id="2450" w:author="Christoph Kern" w:date="2016-07-08T17:48:00Z">
              <w:rPr/>
            </w:rPrChange>
          </w:rPr>
          <w:t>S&lt;Enter&gt;</w:t>
        </w:r>
      </w:ins>
      <w:ins w:id="2451" w:author="Christoph Kern" w:date="2016-07-08T17:48:00Z">
        <w:r>
          <w:rPr>
            <w:b/>
          </w:rPr>
          <w:t xml:space="preserve">. </w:t>
        </w:r>
        <w:r w:rsidRPr="007121F8">
          <w:rPr>
            <w:rPrChange w:id="2452" w:author="Christoph Kern" w:date="2016-07-08T17:48:00Z">
              <w:rPr>
                <w:b/>
              </w:rPr>
            </w:rPrChange>
          </w:rPr>
          <w:t>T</w:t>
        </w:r>
        <w:r>
          <w:t>his should return 2048 numbers that are clearly legible if you are in ASCII mode.</w:t>
        </w:r>
      </w:ins>
    </w:p>
    <w:p w:rsidR="00C13CB7" w:rsidRDefault="00C13CB7">
      <w:pPr>
        <w:rPr>
          <w:ins w:id="2453" w:author="Christoph Kern" w:date="2016-07-08T17:48:00Z"/>
        </w:rPr>
      </w:pPr>
    </w:p>
    <w:p w:rsidR="007121F8" w:rsidRDefault="00C13CB7">
      <w:pPr>
        <w:rPr>
          <w:ins w:id="2454" w:author="Christoph Kern" w:date="2016-07-08T17:35:00Z"/>
        </w:rPr>
      </w:pPr>
      <w:ins w:id="2455" w:author="Christoph Kern" w:date="2016-07-08T17:48:00Z">
        <w:r>
          <w:t>To change the power-up baud rate:</w:t>
        </w:r>
      </w:ins>
    </w:p>
    <w:p w:rsidR="00CF4E55" w:rsidRDefault="00CF4E55">
      <w:pPr>
        <w:rPr>
          <w:ins w:id="2456" w:author="Christoph Kern" w:date="2016-07-08T17:35:00Z"/>
          <w:b/>
        </w:rPr>
      </w:pPr>
      <w:ins w:id="2457" w:author="Christoph Kern" w:date="2016-07-08T17:35:00Z">
        <w:r w:rsidRPr="00CF4E55">
          <w:t xml:space="preserve">Type </w:t>
        </w:r>
        <w:r w:rsidRPr="00CF4E55">
          <w:rPr>
            <w:b/>
            <w:rPrChange w:id="2458" w:author="Christoph Kern" w:date="2016-07-08T17:35:00Z">
              <w:rPr/>
            </w:rPrChange>
          </w:rPr>
          <w:t>x43&lt;Enter&gt;</w:t>
        </w:r>
      </w:ins>
    </w:p>
    <w:p w:rsidR="00CF4E55" w:rsidRDefault="00CF4E55">
      <w:pPr>
        <w:rPr>
          <w:ins w:id="2459" w:author="Christoph Kern" w:date="2016-07-08T17:36:00Z"/>
          <w:b/>
        </w:rPr>
      </w:pPr>
      <w:ins w:id="2460" w:author="Christoph Kern" w:date="2016-07-08T17:35:00Z">
        <w:r w:rsidRPr="00CF4E55">
          <w:rPr>
            <w:rPrChange w:id="2461" w:author="Christoph Kern" w:date="2016-07-08T17:36:00Z">
              <w:rPr>
                <w:b/>
              </w:rPr>
            </w:rPrChange>
          </w:rPr>
          <w:lastRenderedPageBreak/>
          <w:t xml:space="preserve">Type </w:t>
        </w:r>
        <w:r>
          <w:rPr>
            <w:b/>
          </w:rPr>
          <w:t>Baud 6&lt;Enter&gt;</w:t>
        </w:r>
      </w:ins>
    </w:p>
    <w:p w:rsidR="00CF4E55" w:rsidRDefault="00CF4E55">
      <w:pPr>
        <w:rPr>
          <w:ins w:id="2462" w:author="Christoph Kern" w:date="2016-07-08T17:36:00Z"/>
          <w:b/>
        </w:rPr>
      </w:pPr>
    </w:p>
    <w:p w:rsidR="00CF4E55" w:rsidRDefault="00CF4E55">
      <w:pPr>
        <w:rPr>
          <w:ins w:id="2463" w:author="Christoph Kern" w:date="2016-07-08T17:45:00Z"/>
        </w:rPr>
      </w:pPr>
      <w:ins w:id="2464" w:author="Christoph Kern" w:date="2016-07-08T17:36:00Z">
        <w:r w:rsidRPr="007121F8">
          <w:rPr>
            <w:rPrChange w:id="2465" w:author="Christoph Kern" w:date="2016-07-08T17:45:00Z">
              <w:rPr>
                <w:b/>
              </w:rPr>
            </w:rPrChange>
          </w:rPr>
          <w:t xml:space="preserve">To check </w:t>
        </w:r>
      </w:ins>
      <w:ins w:id="2466" w:author="Christoph Kern" w:date="2016-07-08T17:42:00Z">
        <w:r w:rsidR="007121F8" w:rsidRPr="007121F8">
          <w:rPr>
            <w:rPrChange w:id="2467" w:author="Christoph Kern" w:date="2016-07-08T17:45:00Z">
              <w:rPr>
                <w:b/>
              </w:rPr>
            </w:rPrChange>
          </w:rPr>
          <w:t xml:space="preserve">if the parameter change was successful, </w:t>
        </w:r>
      </w:ins>
      <w:ins w:id="2468" w:author="Christoph Kern" w:date="2016-07-08T17:44:00Z">
        <w:r w:rsidR="007121F8" w:rsidRPr="007121F8">
          <w:rPr>
            <w:rPrChange w:id="2469" w:author="Christoph Kern" w:date="2016-07-08T17:45:00Z">
              <w:rPr>
                <w:b/>
              </w:rPr>
            </w:rPrChange>
          </w:rPr>
          <w:t xml:space="preserve">you can query the parameter by entering </w:t>
        </w:r>
        <w:r w:rsidR="007121F8">
          <w:rPr>
            <w:b/>
          </w:rPr>
          <w:t>?x43</w:t>
        </w:r>
      </w:ins>
      <w:ins w:id="2470" w:author="Christoph Kern" w:date="2016-07-08T17:45:00Z">
        <w:r w:rsidR="007121F8">
          <w:rPr>
            <w:b/>
          </w:rPr>
          <w:t>&lt;Enter&gt;</w:t>
        </w:r>
        <w:r w:rsidR="007121F8" w:rsidRPr="007121F8">
          <w:rPr>
            <w:rPrChange w:id="2471" w:author="Christoph Kern" w:date="2016-07-08T17:45:00Z">
              <w:rPr>
                <w:b/>
              </w:rPr>
            </w:rPrChange>
          </w:rPr>
          <w:t xml:space="preserve">. </w:t>
        </w:r>
        <w:r w:rsidR="007121F8">
          <w:t>This should return ‘Baud 6’.</w:t>
        </w:r>
      </w:ins>
    </w:p>
    <w:p w:rsidR="007121F8" w:rsidRDefault="007121F8">
      <w:pPr>
        <w:rPr>
          <w:ins w:id="2472" w:author="Christoph Kern" w:date="2016-07-08T17:45:00Z"/>
        </w:rPr>
      </w:pPr>
    </w:p>
    <w:p w:rsidR="007121F8" w:rsidRDefault="007121F8">
      <w:pPr>
        <w:rPr>
          <w:ins w:id="2473" w:author="Christoph Kern" w:date="2016-07-08T17:45:00Z"/>
        </w:rPr>
      </w:pPr>
      <w:ins w:id="2474" w:author="Christoph Kern" w:date="2016-07-08T17:45:00Z">
        <w:r>
          <w:t>Cycle the power on the device. It should now communicate at 115,200 baud.</w:t>
        </w:r>
      </w:ins>
    </w:p>
    <w:p w:rsidR="007121F8" w:rsidRDefault="007121F8">
      <w:pPr>
        <w:rPr>
          <w:ins w:id="2475" w:author="Christoph Kern" w:date="2016-07-08T17:45:00Z"/>
        </w:rPr>
      </w:pPr>
    </w:p>
    <w:p w:rsidR="007121F8" w:rsidRDefault="007121F8">
      <w:pPr>
        <w:rPr>
          <w:ins w:id="2476" w:author="Christoph Kern" w:date="2016-07-08T17:45:00Z"/>
        </w:rPr>
      </w:pPr>
      <w:ins w:id="2477" w:author="Christoph Kern" w:date="2016-07-08T17:45:00Z">
        <w:r>
          <w:t>Note that if you want to use a different baud rate for any reason, the following table lists the possible options. But the MOXA only communicates at 115,200 baud.</w:t>
        </w:r>
      </w:ins>
    </w:p>
    <w:p w:rsidR="007121F8" w:rsidRDefault="007121F8">
      <w:pPr>
        <w:rPr>
          <w:ins w:id="2478" w:author="Christoph Kern" w:date="2016-07-08T17:46:00Z"/>
        </w:rPr>
      </w:pPr>
    </w:p>
    <w:p w:rsidR="007121F8" w:rsidRDefault="007121F8">
      <w:pPr>
        <w:rPr>
          <w:ins w:id="2479" w:author="Christoph Kern" w:date="2016-07-08T17:46:00Z"/>
        </w:rPr>
      </w:pPr>
      <w:ins w:id="2480" w:author="Christoph Kern" w:date="2016-07-08T17:46:00Z">
        <w:r>
          <w:t>Baud 0 = 1200</w:t>
        </w:r>
      </w:ins>
    </w:p>
    <w:p w:rsidR="007121F8" w:rsidRDefault="007121F8">
      <w:pPr>
        <w:rPr>
          <w:ins w:id="2481" w:author="Christoph Kern" w:date="2016-07-08T17:46:00Z"/>
        </w:rPr>
      </w:pPr>
      <w:ins w:id="2482" w:author="Christoph Kern" w:date="2016-07-08T17:46:00Z">
        <w:r>
          <w:t>Baud 1 = 2400</w:t>
        </w:r>
      </w:ins>
    </w:p>
    <w:p w:rsidR="007121F8" w:rsidRDefault="007121F8">
      <w:pPr>
        <w:rPr>
          <w:ins w:id="2483" w:author="Christoph Kern" w:date="2016-07-08T17:46:00Z"/>
        </w:rPr>
      </w:pPr>
      <w:ins w:id="2484" w:author="Christoph Kern" w:date="2016-07-08T17:46:00Z">
        <w:r>
          <w:t>Baud 2 = 9600</w:t>
        </w:r>
      </w:ins>
    </w:p>
    <w:p w:rsidR="007121F8" w:rsidRDefault="007121F8">
      <w:pPr>
        <w:rPr>
          <w:ins w:id="2485" w:author="Christoph Kern" w:date="2016-07-08T17:46:00Z"/>
        </w:rPr>
      </w:pPr>
      <w:ins w:id="2486" w:author="Christoph Kern" w:date="2016-07-08T17:46:00Z">
        <w:r>
          <w:t>Baud 3 = 19,200</w:t>
        </w:r>
      </w:ins>
    </w:p>
    <w:p w:rsidR="007121F8" w:rsidRDefault="007121F8">
      <w:pPr>
        <w:rPr>
          <w:ins w:id="2487" w:author="Christoph Kern" w:date="2016-07-08T17:46:00Z"/>
        </w:rPr>
      </w:pPr>
      <w:ins w:id="2488" w:author="Christoph Kern" w:date="2016-07-08T17:46:00Z">
        <w:r>
          <w:t>Baud 4 = 38,400</w:t>
        </w:r>
      </w:ins>
    </w:p>
    <w:p w:rsidR="007121F8" w:rsidRDefault="007121F8">
      <w:pPr>
        <w:rPr>
          <w:ins w:id="2489" w:author="Christoph Kern" w:date="2016-07-08T17:47:00Z"/>
        </w:rPr>
      </w:pPr>
      <w:ins w:id="2490" w:author="Christoph Kern" w:date="2016-07-08T17:47:00Z">
        <w:r>
          <w:t>Baud 5 = 57,600</w:t>
        </w:r>
      </w:ins>
    </w:p>
    <w:p w:rsidR="007121F8" w:rsidRDefault="007121F8">
      <w:pPr>
        <w:rPr>
          <w:ins w:id="2491" w:author="Christoph Kern" w:date="2016-07-08T17:47:00Z"/>
        </w:rPr>
      </w:pPr>
      <w:ins w:id="2492" w:author="Christoph Kern" w:date="2016-07-08T17:47:00Z">
        <w:r>
          <w:t>Baud 6 = 115,200</w:t>
        </w:r>
      </w:ins>
    </w:p>
    <w:p w:rsidR="007121F8" w:rsidRPr="00CF4E55" w:rsidRDefault="007121F8">
      <w:pPr>
        <w:rPr>
          <w:ins w:id="2493" w:author="Christoph Kern" w:date="2016-07-08T17:29:00Z"/>
          <w:b/>
          <w:rPrChange w:id="2494" w:author="Christoph Kern" w:date="2016-07-08T17:35:00Z">
            <w:rPr>
              <w:ins w:id="2495" w:author="Christoph Kern" w:date="2016-07-08T17:29:00Z"/>
            </w:rPr>
          </w:rPrChange>
        </w:rPr>
      </w:pPr>
    </w:p>
    <w:p w:rsidR="00CF4E55" w:rsidRPr="007E4294" w:rsidRDefault="00CF4E55" w:rsidP="007E4294"/>
    <w:p w:rsidR="00B07F53" w:rsidRDefault="00801281" w:rsidP="00B00EB9">
      <w:pPr>
        <w:jc w:val="both"/>
      </w:pPr>
      <w:r>
        <w:tab/>
      </w:r>
      <w:r w:rsidR="00003C92">
        <w:br w:type="page"/>
      </w:r>
    </w:p>
    <w:p w:rsidR="005F7356" w:rsidRPr="005F7356" w:rsidRDefault="005F7356" w:rsidP="00D51F65">
      <w:pPr>
        <w:pStyle w:val="Heading1"/>
      </w:pPr>
      <w:bookmarkStart w:id="2496" w:name="_Ref447198683"/>
      <w:bookmarkStart w:id="2497" w:name="_Ref447198686"/>
      <w:bookmarkStart w:id="2498" w:name="_Toc450222043"/>
      <w:r w:rsidRPr="005F7356">
        <w:lastRenderedPageBreak/>
        <w:t>Appendix</w:t>
      </w:r>
      <w:r w:rsidR="00A71078">
        <w:t xml:space="preserve"> A</w:t>
      </w:r>
      <w:r w:rsidRPr="005F7356">
        <w:t>: Previous versions of the NOVAC instrument</w:t>
      </w:r>
      <w:bookmarkEnd w:id="2496"/>
      <w:bookmarkEnd w:id="2497"/>
      <w:bookmarkEnd w:id="2498"/>
    </w:p>
    <w:p w:rsidR="005F7356" w:rsidRPr="005F7356" w:rsidRDefault="005F7356" w:rsidP="005F7356">
      <w:pPr>
        <w:rPr>
          <w:lang w:val="en-US"/>
        </w:rPr>
      </w:pPr>
    </w:p>
    <w:p w:rsidR="005F7356" w:rsidRDefault="005F7356" w:rsidP="005F7356">
      <w:pPr>
        <w:rPr>
          <w:lang w:val="en-US"/>
        </w:rPr>
      </w:pPr>
      <w:r>
        <w:rPr>
          <w:lang w:val="en-US"/>
        </w:rPr>
        <w:t>Prior to the current version of the NOVAC instrument which uses a Moxa embedded PC, two other version were used. The first version (version 1) used a Beck PC. The second version (version 2) used an Axis PC. In this appendix, instructions that apply to these older versions of the NOVAC instrument are collected. Though these older versions are no longer distributed, this information can be useful for troubleshooting older versions of the instrument that are still running in the field in some places.</w:t>
      </w:r>
    </w:p>
    <w:p w:rsidR="005F7356" w:rsidRDefault="005F7356" w:rsidP="005F7356">
      <w:pPr>
        <w:rPr>
          <w:lang w:val="en-US"/>
        </w:rPr>
      </w:pPr>
    </w:p>
    <w:p w:rsidR="005F7356" w:rsidRDefault="006137EE" w:rsidP="005F7356">
      <w:pPr>
        <w:pStyle w:val="Heading2"/>
      </w:pPr>
      <w:bookmarkStart w:id="2499" w:name="_Toc450222044"/>
      <w:r>
        <w:t>Version 1 (Beck) electronics</w:t>
      </w:r>
      <w:bookmarkEnd w:id="2499"/>
    </w:p>
    <w:p w:rsidR="006137EE" w:rsidRPr="006137EE" w:rsidRDefault="006137EE" w:rsidP="006137EE">
      <w:pPr>
        <w:pStyle w:val="Heading3"/>
      </w:pPr>
      <w:bookmarkStart w:id="2500" w:name="_Toc450222045"/>
      <w:r>
        <w:t>Technical information</w:t>
      </w:r>
      <w:bookmarkEnd w:id="2500"/>
    </w:p>
    <w:p w:rsidR="005F7356" w:rsidRDefault="005F7356" w:rsidP="005F7356">
      <w:pPr>
        <w:ind w:left="360"/>
        <w:jc w:val="center"/>
      </w:pPr>
      <w:r>
        <w:rPr>
          <w:noProof/>
          <w:lang w:val="en-US"/>
        </w:rPr>
        <w:drawing>
          <wp:inline distT="0" distB="0" distL="0" distR="0" wp14:anchorId="20571AD7" wp14:editId="48AD7C4D">
            <wp:extent cx="1187450" cy="8312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87450" cy="831215"/>
                    </a:xfrm>
                    <a:prstGeom prst="rect">
                      <a:avLst/>
                    </a:prstGeom>
                    <a:noFill/>
                    <a:ln>
                      <a:noFill/>
                    </a:ln>
                  </pic:spPr>
                </pic:pic>
              </a:graphicData>
            </a:graphic>
          </wp:inline>
        </w:drawing>
      </w:r>
    </w:p>
    <w:p w:rsidR="005F7356" w:rsidRDefault="005F7356" w:rsidP="005F7356">
      <w:pPr>
        <w:ind w:left="360"/>
        <w:jc w:val="both"/>
      </w:pPr>
    </w:p>
    <w:p w:rsidR="005F7356" w:rsidRDefault="005F7356" w:rsidP="005F7356">
      <w:pPr>
        <w:jc w:val="both"/>
      </w:pPr>
      <w:r>
        <w:t xml:space="preserve">The version 1 control system is based on the BECK-IPC SC12-LC chip. This is an embedded computer that can run programs in a similar manner as MS-DOS programs. In one single chip, it consists of an 80186 processor running on 20 MHz, 512 Kbytes RAM, 512 Kbytes of FLASH-EEPROM containing an operating system and the running programs. It also contains a 10Mbit/s Ethernet-network interface and two RS232 connections. </w:t>
      </w:r>
    </w:p>
    <w:p w:rsidR="005F7356" w:rsidRDefault="005F7356" w:rsidP="005F7356">
      <w:pPr>
        <w:jc w:val="both"/>
      </w:pPr>
    </w:p>
    <w:p w:rsidR="005F7356" w:rsidRDefault="005F7356" w:rsidP="005F7356">
      <w:pPr>
        <w:jc w:val="both"/>
      </w:pPr>
      <w:r>
        <w:t>The embedded operating system is similar to MS-DOS but also has multitasking capabilities, a web-server, an FTP-server and built in commands for using the network-interface. Approximately 200 Kb of the FLASH-EEPROM is occupied by the operating system, leaving 312 Kbytes for simulating a disk-drive where running programs can be stored and collected data saved.</w:t>
      </w:r>
    </w:p>
    <w:p w:rsidR="005F7356" w:rsidRDefault="005F7356" w:rsidP="005F7356">
      <w:pPr>
        <w:jc w:val="both"/>
      </w:pPr>
    </w:p>
    <w:p w:rsidR="005F7356" w:rsidRDefault="005F7356" w:rsidP="005F7356">
      <w:pPr>
        <w:jc w:val="both"/>
      </w:pPr>
      <w:r>
        <w:t xml:space="preserve">For more information, check the producer’s web site: </w:t>
      </w:r>
      <w:hyperlink r:id="rId80" w:history="1">
        <w:r w:rsidRPr="003C7E19">
          <w:rPr>
            <w:rStyle w:val="Hyperlink"/>
          </w:rPr>
          <w:t>http://www.beck-ipc.com</w:t>
        </w:r>
      </w:hyperlink>
      <w:r>
        <w:t xml:space="preserve"> .</w:t>
      </w:r>
    </w:p>
    <w:p w:rsidR="005F0C49" w:rsidRDefault="005F0C49" w:rsidP="005F7356">
      <w:pPr>
        <w:jc w:val="both"/>
      </w:pPr>
    </w:p>
    <w:p w:rsidR="00A64F46" w:rsidRDefault="00A64F46" w:rsidP="005F7356">
      <w:pPr>
        <w:jc w:val="both"/>
      </w:pPr>
    </w:p>
    <w:p w:rsidR="005F0C49" w:rsidRPr="00DA78FE" w:rsidRDefault="005F0C49" w:rsidP="006137EE">
      <w:pPr>
        <w:pStyle w:val="Heading3"/>
        <w:rPr>
          <w:lang w:val="en-US"/>
        </w:rPr>
      </w:pPr>
      <w:bookmarkStart w:id="2501" w:name="_Toc164068264"/>
      <w:bookmarkStart w:id="2502" w:name="_Toc450222046"/>
      <w:r w:rsidRPr="00131C86">
        <w:rPr>
          <w:lang w:val="en-US"/>
        </w:rPr>
        <w:t>File Structure</w:t>
      </w:r>
      <w:bookmarkEnd w:id="2501"/>
      <w:r>
        <w:rPr>
          <w:lang w:val="en-US"/>
        </w:rPr>
        <w:t xml:space="preserve"> on Remote PC Version 1 (Beck)</w:t>
      </w:r>
      <w:bookmarkEnd w:id="2502"/>
    </w:p>
    <w:p w:rsidR="005F0C49" w:rsidRDefault="005F0C49" w:rsidP="005F0C49">
      <w:pPr>
        <w:jc w:val="both"/>
      </w:pPr>
      <w:r>
        <w:t xml:space="preserve">There are two disks in the remote PC. Disk A stores system files, controlling programs, and the configuration file. Disk B stores the spectra files. </w:t>
      </w:r>
    </w:p>
    <w:p w:rsidR="005F0C49" w:rsidRDefault="005F0C49" w:rsidP="005F0C49">
      <w:pPr>
        <w:jc w:val="both"/>
      </w:pPr>
      <w:r>
        <w:rPr>
          <w:noProof/>
          <w:lang w:val="en-US"/>
        </w:rPr>
        <w:lastRenderedPageBreak/>
        <w:drawing>
          <wp:inline distT="0" distB="0" distL="0" distR="0" wp14:anchorId="428679C7" wp14:editId="3BFA9F09">
            <wp:extent cx="3693160" cy="17691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93160" cy="1769110"/>
                    </a:xfrm>
                    <a:prstGeom prst="rect">
                      <a:avLst/>
                    </a:prstGeom>
                    <a:noFill/>
                    <a:ln>
                      <a:noFill/>
                    </a:ln>
                  </pic:spPr>
                </pic:pic>
              </a:graphicData>
            </a:graphic>
          </wp:inline>
        </w:drawing>
      </w:r>
    </w:p>
    <w:p w:rsidR="005F0C49" w:rsidRDefault="005F0C49" w:rsidP="005F0C49">
      <w:pPr>
        <w:jc w:val="both"/>
      </w:pPr>
    </w:p>
    <w:p w:rsidR="005F0C49" w:rsidRDefault="005F0C49" w:rsidP="005F0C49">
      <w:pPr>
        <w:keepNext/>
        <w:jc w:val="both"/>
      </w:pPr>
      <w:r>
        <w:rPr>
          <w:noProof/>
          <w:lang w:val="en-US"/>
        </w:rPr>
        <w:drawing>
          <wp:inline distT="0" distB="0" distL="0" distR="0" wp14:anchorId="18B3EAA6" wp14:editId="493D95A1">
            <wp:extent cx="3669665" cy="24225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69665" cy="2422525"/>
                    </a:xfrm>
                    <a:prstGeom prst="rect">
                      <a:avLst/>
                    </a:prstGeom>
                    <a:noFill/>
                    <a:ln>
                      <a:noFill/>
                    </a:ln>
                  </pic:spPr>
                </pic:pic>
              </a:graphicData>
            </a:graphic>
          </wp:inline>
        </w:drawing>
      </w:r>
    </w:p>
    <w:p w:rsidR="005F0C49" w:rsidRDefault="005F0C49" w:rsidP="005F0C49">
      <w:pPr>
        <w:pStyle w:val="Caption"/>
        <w:jc w:val="both"/>
      </w:pPr>
      <w:r>
        <w:t xml:space="preserve">Figure </w:t>
      </w:r>
      <w:r>
        <w:fldChar w:fldCharType="begin"/>
      </w:r>
      <w:r>
        <w:instrText xml:space="preserve"> SEQ Figure \* ARABIC </w:instrText>
      </w:r>
      <w:r>
        <w:fldChar w:fldCharType="separate"/>
      </w:r>
      <w:ins w:id="2503" w:author="Santiago Arellano" w:date="2016-03-31T17:01:00Z">
        <w:r w:rsidR="000D559E">
          <w:rPr>
            <w:noProof/>
          </w:rPr>
          <w:t>55</w:t>
        </w:r>
      </w:ins>
      <w:del w:id="2504" w:author="Santiago Arellano" w:date="2016-03-31T14:40:00Z">
        <w:r w:rsidR="00F05B6D" w:rsidDel="00E30787">
          <w:rPr>
            <w:noProof/>
          </w:rPr>
          <w:delText>52</w:delText>
        </w:r>
      </w:del>
      <w:r>
        <w:fldChar w:fldCharType="end"/>
      </w:r>
      <w:r>
        <w:t>: Remote PC File List</w:t>
      </w:r>
    </w:p>
    <w:p w:rsidR="005F0C49" w:rsidRDefault="005F0C49" w:rsidP="005F0C49">
      <w:pPr>
        <w:jc w:val="both"/>
      </w:pPr>
    </w:p>
    <w:p w:rsidR="005F0C49" w:rsidRDefault="005F0C49" w:rsidP="005F0C49">
      <w:pPr>
        <w:jc w:val="both"/>
      </w:pPr>
      <w:r w:rsidRPr="007E03C2">
        <w:rPr>
          <w:b/>
        </w:rPr>
        <w:t>Chip.ini</w:t>
      </w:r>
      <w:r>
        <w:t xml:space="preserve"> is a system configuration file which configures FTP server, WEB server, TELNET and serial communication settings. The detailed will be introduced later in this chapter.</w:t>
      </w:r>
    </w:p>
    <w:p w:rsidR="005F0C49" w:rsidRDefault="005F0C49" w:rsidP="005F0C49">
      <w:pPr>
        <w:jc w:val="both"/>
      </w:pPr>
    </w:p>
    <w:p w:rsidR="005F0C49" w:rsidRPr="00AF186E" w:rsidRDefault="005F0C49" w:rsidP="005F0C49">
      <w:pPr>
        <w:jc w:val="both"/>
      </w:pPr>
      <w:r w:rsidRPr="00B47038">
        <w:rPr>
          <w:b/>
        </w:rPr>
        <w:t>Cfg.txt</w:t>
      </w:r>
      <w:r>
        <w:t xml:space="preserve"> is the configuration file for spectra collecting. The details will be introduced later in this chapter.</w:t>
      </w:r>
    </w:p>
    <w:p w:rsidR="005F0C49" w:rsidRDefault="005F0C49" w:rsidP="005F0C49">
      <w:pPr>
        <w:jc w:val="both"/>
      </w:pPr>
    </w:p>
    <w:p w:rsidR="005F0C49" w:rsidRDefault="005F0C49" w:rsidP="005F0C49">
      <w:pPr>
        <w:jc w:val="both"/>
      </w:pPr>
      <w:r w:rsidRPr="00B47038">
        <w:rPr>
          <w:b/>
        </w:rPr>
        <w:t>Kongo.exe</w:t>
      </w:r>
      <w:r>
        <w:t xml:space="preserve"> is the program which controls the whole Scanning DOAS. It downloads data from the spectrometer and saves spectra into Work.pak. </w:t>
      </w:r>
    </w:p>
    <w:p w:rsidR="005F0C49" w:rsidRDefault="005F0C49" w:rsidP="005F0C49">
      <w:pPr>
        <w:jc w:val="both"/>
      </w:pPr>
    </w:p>
    <w:p w:rsidR="005F0C49" w:rsidRDefault="005F0C49" w:rsidP="005F0C49">
      <w:pPr>
        <w:jc w:val="both"/>
      </w:pPr>
      <w:r w:rsidRPr="00B47038">
        <w:rPr>
          <w:b/>
        </w:rPr>
        <w:t>Work.pak</w:t>
      </w:r>
      <w:r>
        <w:t xml:space="preserve"> will be converted into Upload.pak when a full scan is done or it gets one spectrum, which depends on the setting in the configuration file Cfg.txt. </w:t>
      </w:r>
    </w:p>
    <w:p w:rsidR="005F0C49" w:rsidRDefault="005F0C49" w:rsidP="005F0C49">
      <w:pPr>
        <w:jc w:val="both"/>
      </w:pPr>
    </w:p>
    <w:p w:rsidR="005F0C49" w:rsidRDefault="005F0C49" w:rsidP="005F0C49">
      <w:pPr>
        <w:jc w:val="both"/>
      </w:pPr>
      <w:r w:rsidRPr="00B47038">
        <w:rPr>
          <w:b/>
        </w:rPr>
        <w:t>Upload.pak</w:t>
      </w:r>
      <w:r>
        <w:t xml:space="preserve"> is a compressed spectra file which is ready to be transferred to our local computer. Upon completion of a new scan, this will be renamed to the lowest available number in the series U001.pak, U002.pak, U003.pak, …</w:t>
      </w:r>
    </w:p>
    <w:p w:rsidR="005F0C49" w:rsidRDefault="005F0C49" w:rsidP="005F0C49">
      <w:pPr>
        <w:jc w:val="both"/>
      </w:pPr>
    </w:p>
    <w:p w:rsidR="005F0C49" w:rsidRDefault="005F0C49" w:rsidP="005F0C49">
      <w:pPr>
        <w:jc w:val="both"/>
      </w:pPr>
      <w:r w:rsidRPr="00730AC6">
        <w:rPr>
          <w:b/>
        </w:rPr>
        <w:t>U001.pak, U002.pak, …</w:t>
      </w:r>
      <w:r>
        <w:t xml:space="preserve"> these are compressed spectrum files ready to be transferred to our local computer.</w:t>
      </w:r>
    </w:p>
    <w:p w:rsidR="005F0C49" w:rsidRDefault="005F0C49" w:rsidP="005F0C49">
      <w:pPr>
        <w:jc w:val="both"/>
      </w:pPr>
    </w:p>
    <w:p w:rsidR="005F0C49" w:rsidRDefault="005F0C49" w:rsidP="005F0C49">
      <w:pPr>
        <w:jc w:val="both"/>
      </w:pPr>
      <w:r w:rsidRPr="00B47038">
        <w:rPr>
          <w:b/>
        </w:rPr>
        <w:t>ZTRANS.exe</w:t>
      </w:r>
      <w:r>
        <w:t xml:space="preserve"> and </w:t>
      </w:r>
      <w:r w:rsidRPr="00B47038">
        <w:rPr>
          <w:b/>
        </w:rPr>
        <w:t>TX.exe</w:t>
      </w:r>
      <w:r>
        <w:t xml:space="preserve"> are data transfer tools. They are in charge of uploading and downloading data.</w:t>
      </w:r>
    </w:p>
    <w:p w:rsidR="005F0C49" w:rsidRDefault="005F0C49" w:rsidP="005F0C49">
      <w:pPr>
        <w:jc w:val="both"/>
      </w:pPr>
    </w:p>
    <w:p w:rsidR="005F0C49" w:rsidRDefault="005F0C49" w:rsidP="005F0C49">
      <w:pPr>
        <w:jc w:val="both"/>
      </w:pPr>
      <w:r w:rsidRPr="00B47038">
        <w:rPr>
          <w:b/>
        </w:rPr>
        <w:t>Status.dat</w:t>
      </w:r>
      <w:r>
        <w:t xml:space="preserve"> stores the scanner running status messages. Its size remains at 1Kbytes.</w:t>
      </w:r>
    </w:p>
    <w:p w:rsidR="005F0C49" w:rsidRDefault="005F0C49" w:rsidP="005F0C49">
      <w:pPr>
        <w:jc w:val="both"/>
      </w:pPr>
    </w:p>
    <w:p w:rsidR="005F0C49" w:rsidRDefault="005F0C49" w:rsidP="005F0C49">
      <w:pPr>
        <w:jc w:val="both"/>
      </w:pPr>
      <w:r w:rsidRPr="00B47038">
        <w:rPr>
          <w:b/>
        </w:rPr>
        <w:t>Setstime.exe</w:t>
      </w:r>
      <w:r>
        <w:t xml:space="preserve"> is a program to set the remote PC time.</w:t>
      </w:r>
    </w:p>
    <w:p w:rsidR="006137EE" w:rsidRDefault="006137EE" w:rsidP="005F0C49">
      <w:pPr>
        <w:jc w:val="both"/>
      </w:pPr>
    </w:p>
    <w:p w:rsidR="006137EE" w:rsidDel="000D559E" w:rsidRDefault="006137EE" w:rsidP="005F0C49">
      <w:pPr>
        <w:jc w:val="both"/>
        <w:rPr>
          <w:del w:id="2505" w:author="Santiago Arellano" w:date="2016-03-31T16:59:00Z"/>
        </w:rPr>
      </w:pPr>
    </w:p>
    <w:p w:rsidR="00A64F46" w:rsidDel="000D559E" w:rsidRDefault="00A64F46" w:rsidP="005F0C49">
      <w:pPr>
        <w:jc w:val="both"/>
        <w:rPr>
          <w:del w:id="2506" w:author="Santiago Arellano" w:date="2016-03-31T16:59:00Z"/>
        </w:rPr>
      </w:pPr>
    </w:p>
    <w:p w:rsidR="006137EE" w:rsidRPr="00A136E5" w:rsidRDefault="00A64F46" w:rsidP="00A64F46">
      <w:pPr>
        <w:pStyle w:val="Heading3"/>
        <w:rPr>
          <w:lang w:val="en-US"/>
        </w:rPr>
      </w:pPr>
      <w:bookmarkStart w:id="2507" w:name="_Toc164068266"/>
      <w:bookmarkStart w:id="2508" w:name="_Toc450222047"/>
      <w:r>
        <w:rPr>
          <w:lang w:val="en-US"/>
        </w:rPr>
        <w:t>Network configuration</w:t>
      </w:r>
      <w:bookmarkEnd w:id="2507"/>
      <w:bookmarkEnd w:id="2508"/>
    </w:p>
    <w:p w:rsidR="006137EE" w:rsidRDefault="006137EE" w:rsidP="006137EE">
      <w:pPr>
        <w:jc w:val="both"/>
      </w:pPr>
    </w:p>
    <w:p w:rsidR="006137EE" w:rsidRDefault="00A64F46" w:rsidP="006137EE">
      <w:pPr>
        <w:jc w:val="both"/>
      </w:pPr>
      <w:r>
        <w:t>The file ‘</w:t>
      </w:r>
      <w:r w:rsidR="006137EE">
        <w:t>Chip.ini</w:t>
      </w:r>
      <w:r>
        <w:t>’</w:t>
      </w:r>
      <w:r w:rsidR="006137EE">
        <w:t xml:space="preserve"> is stored on the internal disk A in the version 1 electronics. Notice that chip.ini is only available in the version 1 electronics. The file defines the information of FTP server, WEB server, TELNET service running on the remote PC and serial communication settings.</w:t>
      </w:r>
    </w:p>
    <w:p w:rsidR="006137EE" w:rsidRDefault="006137EE" w:rsidP="006137EE">
      <w:pPr>
        <w:pBdr>
          <w:bottom w:val="single" w:sz="6" w:space="1" w:color="auto"/>
        </w:pBdr>
        <w:jc w:val="both"/>
      </w:pPr>
      <w:r>
        <w:t xml:space="preserve">It can be displayed by entering </w:t>
      </w:r>
      <w:r>
        <w:rPr>
          <w:b/>
          <w:bCs/>
        </w:rPr>
        <w:t>type chip.ini</w:t>
      </w:r>
      <w:r>
        <w:t xml:space="preserve"> in HyperTerminal. The file looks similar to this:</w:t>
      </w:r>
    </w:p>
    <w:p w:rsidR="006137EE" w:rsidRDefault="006137EE" w:rsidP="006137EE">
      <w:pPr>
        <w:pBdr>
          <w:bottom w:val="single" w:sz="6" w:space="1" w:color="auto"/>
        </w:pBdr>
        <w:jc w:val="both"/>
      </w:pPr>
    </w:p>
    <w:p w:rsidR="006137EE" w:rsidRPr="0094753A" w:rsidRDefault="006137EE" w:rsidP="006137EE">
      <w:pPr>
        <w:jc w:val="both"/>
      </w:pPr>
    </w:p>
    <w:p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[FTP]</w:t>
        </w:r>
      </w:smartTag>
    </w:p>
    <w:p w:rsidR="006137EE" w:rsidRPr="001C5775" w:rsidRDefault="006137EE" w:rsidP="006137EE">
      <w:pPr>
        <w:jc w:val="both"/>
        <w:rPr>
          <w:rFonts w:ascii="Arial" w:hAnsi="Arial" w:cs="Arial"/>
          <w:sz w:val="20"/>
        </w:rPr>
      </w:pPr>
      <w:r w:rsidRPr="001C5775">
        <w:rPr>
          <w:rFonts w:ascii="Arial" w:hAnsi="Arial" w:cs="Arial"/>
          <w:sz w:val="20"/>
        </w:rPr>
        <w:t>DRIVE0=1</w:t>
      </w:r>
    </w:p>
    <w:p w:rsidR="006137EE" w:rsidRPr="001C5775" w:rsidRDefault="006137EE" w:rsidP="006137EE">
      <w:pPr>
        <w:jc w:val="both"/>
        <w:rPr>
          <w:rFonts w:ascii="Arial" w:hAnsi="Arial" w:cs="Arial"/>
          <w:sz w:val="20"/>
        </w:rPr>
      </w:pPr>
      <w:r w:rsidRPr="001C5775">
        <w:rPr>
          <w:rFonts w:ascii="Arial" w:hAnsi="Arial" w:cs="Arial"/>
          <w:sz w:val="20"/>
        </w:rPr>
        <w:t>USER0=novac</w:t>
      </w:r>
    </w:p>
    <w:p w:rsidR="006137EE" w:rsidRPr="001C5775" w:rsidRDefault="006137EE" w:rsidP="006137EE">
      <w:pPr>
        <w:jc w:val="both"/>
        <w:rPr>
          <w:rFonts w:ascii="Arial" w:hAnsi="Arial" w:cs="Arial"/>
          <w:sz w:val="20"/>
        </w:rPr>
      </w:pPr>
      <w:r w:rsidRPr="001C5775">
        <w:rPr>
          <w:rFonts w:ascii="Arial" w:hAnsi="Arial" w:cs="Arial"/>
          <w:sz w:val="20"/>
        </w:rPr>
        <w:t>PASSWORD0=1225</w:t>
      </w:r>
    </w:p>
    <w:p w:rsidR="006137EE" w:rsidRPr="001C5775" w:rsidRDefault="006137EE" w:rsidP="006137EE">
      <w:pPr>
        <w:jc w:val="both"/>
        <w:rPr>
          <w:rFonts w:ascii="Arial" w:hAnsi="Arial" w:cs="Arial"/>
          <w:sz w:val="20"/>
        </w:rPr>
      </w:pPr>
      <w:r w:rsidRPr="001C5775">
        <w:rPr>
          <w:rFonts w:ascii="Arial" w:hAnsi="Arial" w:cs="Arial"/>
          <w:sz w:val="20"/>
        </w:rPr>
        <w:t>USER1=administrator</w:t>
      </w:r>
    </w:p>
    <w:p w:rsidR="006137EE" w:rsidRPr="001C5775" w:rsidRDefault="006137EE" w:rsidP="006137EE">
      <w:pPr>
        <w:jc w:val="both"/>
        <w:rPr>
          <w:rFonts w:ascii="Arial" w:hAnsi="Arial" w:cs="Arial"/>
          <w:sz w:val="20"/>
        </w:rPr>
      </w:pPr>
      <w:r w:rsidRPr="001C5775">
        <w:rPr>
          <w:rFonts w:ascii="Arial" w:hAnsi="Arial" w:cs="Arial"/>
          <w:sz w:val="20"/>
        </w:rPr>
        <w:t>PASSWORD1=1225</w:t>
      </w:r>
    </w:p>
    <w:p w:rsidR="006137EE" w:rsidRPr="001C5775" w:rsidRDefault="006137EE" w:rsidP="006137EE">
      <w:pPr>
        <w:jc w:val="both"/>
        <w:rPr>
          <w:rFonts w:ascii="Arial" w:hAnsi="Arial" w:cs="Arial"/>
          <w:sz w:val="20"/>
        </w:rPr>
      </w:pPr>
      <w:r w:rsidRPr="001C5775">
        <w:rPr>
          <w:rFonts w:ascii="Arial" w:hAnsi="Arial" w:cs="Arial"/>
          <w:sz w:val="20"/>
        </w:rPr>
        <w:t>DRIVE1=0</w:t>
      </w:r>
    </w:p>
    <w:p w:rsidR="006137EE" w:rsidRPr="001C5775" w:rsidRDefault="006137EE" w:rsidP="006137EE">
      <w:pPr>
        <w:jc w:val="both"/>
        <w:rPr>
          <w:rFonts w:ascii="Arial" w:hAnsi="Arial" w:cs="Arial"/>
          <w:sz w:val="20"/>
        </w:rPr>
      </w:pPr>
      <w:r w:rsidRPr="001C5775">
        <w:rPr>
          <w:rFonts w:ascii="Arial" w:hAnsi="Arial" w:cs="Arial"/>
          <w:sz w:val="20"/>
        </w:rPr>
        <w:t>TIMEOUT=65535</w:t>
      </w:r>
    </w:p>
    <w:p w:rsidR="006137EE" w:rsidRPr="001C5775" w:rsidRDefault="006137EE" w:rsidP="006137EE">
      <w:pPr>
        <w:jc w:val="both"/>
        <w:rPr>
          <w:rFonts w:ascii="Arial" w:hAnsi="Arial" w:cs="Arial"/>
          <w:sz w:val="20"/>
        </w:rPr>
      </w:pPr>
    </w:p>
    <w:p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[WEB]</w:t>
        </w:r>
      </w:smartTag>
    </w:p>
    <w:p w:rsidR="006137EE" w:rsidRPr="001C5775" w:rsidRDefault="006137EE" w:rsidP="006137EE">
      <w:pPr>
        <w:jc w:val="both"/>
        <w:rPr>
          <w:rFonts w:ascii="Arial" w:hAnsi="Arial" w:cs="Arial"/>
          <w:sz w:val="20"/>
        </w:rPr>
      </w:pPr>
      <w:r w:rsidRPr="001C5775">
        <w:rPr>
          <w:rFonts w:ascii="Arial" w:hAnsi="Arial" w:cs="Arial"/>
          <w:sz w:val="20"/>
        </w:rPr>
        <w:t>ENABLE=1</w:t>
      </w:r>
    </w:p>
    <w:p w:rsidR="006137EE" w:rsidRPr="001C5775" w:rsidRDefault="006137EE" w:rsidP="006137EE">
      <w:pPr>
        <w:jc w:val="both"/>
        <w:rPr>
          <w:rFonts w:ascii="Arial" w:hAnsi="Arial" w:cs="Arial"/>
          <w:sz w:val="20"/>
        </w:rPr>
      </w:pPr>
      <w:r w:rsidRPr="001C5775">
        <w:rPr>
          <w:rFonts w:ascii="Arial" w:hAnsi="Arial" w:cs="Arial"/>
          <w:sz w:val="20"/>
        </w:rPr>
        <w:t>DRIVE=1</w:t>
      </w:r>
    </w:p>
    <w:p w:rsidR="006137EE" w:rsidRPr="001C5775" w:rsidRDefault="006137EE" w:rsidP="006137EE">
      <w:pPr>
        <w:jc w:val="both"/>
        <w:rPr>
          <w:rFonts w:ascii="Arial" w:hAnsi="Arial" w:cs="Arial"/>
          <w:sz w:val="20"/>
        </w:rPr>
      </w:pPr>
      <w:r w:rsidRPr="001C5775">
        <w:rPr>
          <w:rFonts w:ascii="Arial" w:hAnsi="Arial" w:cs="Arial"/>
          <w:sz w:val="20"/>
        </w:rPr>
        <w:t>WEBSERVERSTACK=10240</w:t>
      </w:r>
    </w:p>
    <w:p w:rsidR="006137EE" w:rsidRPr="001C5775" w:rsidRDefault="006137EE" w:rsidP="006137EE">
      <w:pPr>
        <w:jc w:val="both"/>
        <w:rPr>
          <w:rFonts w:ascii="Arial" w:hAnsi="Arial" w:cs="Arial"/>
          <w:sz w:val="20"/>
        </w:rPr>
      </w:pPr>
      <w:r w:rsidRPr="001C5775">
        <w:rPr>
          <w:rFonts w:ascii="Arial" w:hAnsi="Arial" w:cs="Arial"/>
          <w:sz w:val="20"/>
        </w:rPr>
        <w:t>SECURE=1</w:t>
      </w:r>
    </w:p>
    <w:p w:rsidR="006137EE" w:rsidRPr="001C5775" w:rsidRDefault="006137EE" w:rsidP="006137EE">
      <w:pPr>
        <w:jc w:val="both"/>
        <w:rPr>
          <w:rFonts w:ascii="Arial" w:hAnsi="Arial" w:cs="Arial"/>
          <w:sz w:val="20"/>
        </w:rPr>
      </w:pPr>
    </w:p>
    <w:p w:rsidR="006137EE" w:rsidRPr="001C5775" w:rsidRDefault="006137EE" w:rsidP="006137EE">
      <w:pPr>
        <w:jc w:val="both"/>
        <w:rPr>
          <w:rFonts w:ascii="Arial" w:hAnsi="Arial" w:cs="Arial"/>
          <w:sz w:val="20"/>
        </w:rPr>
      </w:pPr>
      <w:r w:rsidRPr="001C5775">
        <w:rPr>
          <w:rFonts w:ascii="Arial" w:hAnsi="Arial" w:cs="Arial"/>
          <w:sz w:val="20"/>
        </w:rPr>
        <w:t>MAINPAGE=main.htm</w:t>
      </w:r>
    </w:p>
    <w:p w:rsidR="006137EE" w:rsidRPr="001C5775" w:rsidRDefault="006137EE" w:rsidP="006137EE">
      <w:pPr>
        <w:jc w:val="both"/>
        <w:rPr>
          <w:rFonts w:ascii="Arial" w:hAnsi="Arial" w:cs="Arial"/>
          <w:sz w:val="20"/>
        </w:rPr>
      </w:pPr>
      <w:r w:rsidRPr="001C5775">
        <w:rPr>
          <w:rFonts w:ascii="Arial" w:hAnsi="Arial" w:cs="Arial"/>
          <w:sz w:val="20"/>
        </w:rPr>
        <w:t>TEMPPATH=B:\</w:t>
      </w:r>
    </w:p>
    <w:p w:rsidR="006137EE" w:rsidRPr="001C5775" w:rsidRDefault="006137EE" w:rsidP="006137EE">
      <w:pPr>
        <w:jc w:val="both"/>
        <w:rPr>
          <w:rFonts w:ascii="Arial" w:hAnsi="Arial" w:cs="Arial"/>
          <w:sz w:val="20"/>
        </w:rPr>
      </w:pPr>
    </w:p>
    <w:p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[TELNET]</w:t>
        </w:r>
      </w:smartTag>
    </w:p>
    <w:p w:rsidR="006137EE" w:rsidRPr="001C5775" w:rsidRDefault="006137EE" w:rsidP="006137EE">
      <w:pPr>
        <w:jc w:val="both"/>
        <w:rPr>
          <w:rFonts w:ascii="Arial" w:hAnsi="Arial" w:cs="Arial"/>
          <w:sz w:val="20"/>
        </w:rPr>
      </w:pPr>
      <w:r w:rsidRPr="001C5775">
        <w:rPr>
          <w:rFonts w:ascii="Arial" w:hAnsi="Arial" w:cs="Arial"/>
          <w:sz w:val="20"/>
        </w:rPr>
        <w:t>USER0=novac</w:t>
      </w:r>
    </w:p>
    <w:p w:rsidR="006137EE" w:rsidRPr="001C5775" w:rsidRDefault="006137EE" w:rsidP="006137EE">
      <w:pPr>
        <w:jc w:val="both"/>
        <w:rPr>
          <w:rFonts w:ascii="Arial" w:hAnsi="Arial" w:cs="Arial"/>
          <w:sz w:val="20"/>
        </w:rPr>
      </w:pPr>
      <w:r w:rsidRPr="001C5775">
        <w:rPr>
          <w:rFonts w:ascii="Arial" w:hAnsi="Arial" w:cs="Arial"/>
          <w:sz w:val="20"/>
        </w:rPr>
        <w:t>PASSWORD0=1225</w:t>
      </w:r>
    </w:p>
    <w:p w:rsidR="006137EE" w:rsidRPr="001C5775" w:rsidRDefault="006137EE" w:rsidP="006137EE">
      <w:pPr>
        <w:jc w:val="both"/>
        <w:rPr>
          <w:rFonts w:ascii="Arial" w:hAnsi="Arial" w:cs="Arial"/>
          <w:sz w:val="20"/>
        </w:rPr>
      </w:pPr>
      <w:r w:rsidRPr="001C5775">
        <w:rPr>
          <w:rFonts w:ascii="Arial" w:hAnsi="Arial" w:cs="Arial"/>
          <w:sz w:val="20"/>
        </w:rPr>
        <w:t>USER1=administrator</w:t>
      </w:r>
    </w:p>
    <w:p w:rsidR="006137EE" w:rsidRPr="001C5775" w:rsidRDefault="006137EE" w:rsidP="006137EE">
      <w:pPr>
        <w:jc w:val="both"/>
        <w:rPr>
          <w:rFonts w:ascii="Arial" w:hAnsi="Arial" w:cs="Arial"/>
          <w:sz w:val="20"/>
        </w:rPr>
      </w:pPr>
      <w:r w:rsidRPr="001C5775">
        <w:rPr>
          <w:rFonts w:ascii="Arial" w:hAnsi="Arial" w:cs="Arial"/>
          <w:sz w:val="20"/>
        </w:rPr>
        <w:t>PASSWORD1=1225</w:t>
      </w:r>
    </w:p>
    <w:p w:rsidR="006137EE" w:rsidRPr="001C5775" w:rsidRDefault="006137EE" w:rsidP="006137EE">
      <w:pPr>
        <w:jc w:val="both"/>
        <w:rPr>
          <w:rFonts w:ascii="Arial" w:hAnsi="Arial" w:cs="Arial"/>
          <w:sz w:val="20"/>
        </w:rPr>
      </w:pPr>
    </w:p>
    <w:p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[SERIAL]</w:t>
        </w:r>
      </w:smartTag>
    </w:p>
    <w:p w:rsidR="006137EE" w:rsidRPr="001C5775" w:rsidRDefault="006137EE" w:rsidP="006137EE">
      <w:pPr>
        <w:jc w:val="both"/>
        <w:rPr>
          <w:rFonts w:ascii="Arial" w:hAnsi="Arial" w:cs="Arial"/>
          <w:sz w:val="20"/>
        </w:rPr>
      </w:pPr>
      <w:r w:rsidRPr="001C5775">
        <w:rPr>
          <w:rFonts w:ascii="Arial" w:hAnsi="Arial" w:cs="Arial"/>
          <w:sz w:val="20"/>
        </w:rPr>
        <w:t>EXT_BAUD=9600</w:t>
      </w:r>
    </w:p>
    <w:p w:rsidR="006137EE" w:rsidRPr="001C5775" w:rsidRDefault="006137EE" w:rsidP="006137EE">
      <w:pPr>
        <w:jc w:val="both"/>
        <w:rPr>
          <w:rFonts w:ascii="Arial" w:hAnsi="Arial" w:cs="Arial"/>
          <w:sz w:val="20"/>
        </w:rPr>
      </w:pPr>
      <w:r w:rsidRPr="001C5775">
        <w:rPr>
          <w:rFonts w:ascii="Arial" w:hAnsi="Arial" w:cs="Arial"/>
          <w:sz w:val="20"/>
        </w:rPr>
        <w:t>EXT_RECVQUEUE=10240</w:t>
      </w:r>
    </w:p>
    <w:p w:rsidR="006137EE" w:rsidRPr="001C5775" w:rsidRDefault="006137EE" w:rsidP="006137EE">
      <w:pPr>
        <w:jc w:val="both"/>
        <w:rPr>
          <w:rFonts w:ascii="Arial" w:hAnsi="Arial" w:cs="Arial"/>
          <w:sz w:val="20"/>
        </w:rPr>
      </w:pPr>
      <w:r w:rsidRPr="001C5775">
        <w:rPr>
          <w:rFonts w:ascii="Arial" w:hAnsi="Arial" w:cs="Arial"/>
          <w:sz w:val="20"/>
        </w:rPr>
        <w:t>EXT_SENDQUEUE=10240</w:t>
      </w:r>
    </w:p>
    <w:p w:rsidR="006137EE" w:rsidRPr="001C5775" w:rsidRDefault="006137EE" w:rsidP="006137EE">
      <w:pPr>
        <w:jc w:val="both"/>
        <w:rPr>
          <w:rFonts w:ascii="Arial" w:hAnsi="Arial" w:cs="Arial"/>
          <w:sz w:val="20"/>
        </w:rPr>
      </w:pPr>
      <w:r w:rsidRPr="001C5775">
        <w:rPr>
          <w:rFonts w:ascii="Arial" w:hAnsi="Arial" w:cs="Arial"/>
          <w:sz w:val="20"/>
        </w:rPr>
        <w:t>COM_BAUD=</w:t>
      </w:r>
      <w:r>
        <w:rPr>
          <w:rFonts w:ascii="Arial" w:hAnsi="Arial" w:cs="Arial"/>
          <w:sz w:val="20"/>
        </w:rPr>
        <w:t>115200</w:t>
      </w:r>
    </w:p>
    <w:p w:rsidR="006137EE" w:rsidRPr="001C5775" w:rsidRDefault="006137EE" w:rsidP="006137EE">
      <w:pPr>
        <w:jc w:val="both"/>
        <w:rPr>
          <w:rFonts w:ascii="Arial" w:hAnsi="Arial" w:cs="Arial"/>
          <w:sz w:val="20"/>
        </w:rPr>
      </w:pPr>
      <w:r w:rsidRPr="001C5775">
        <w:rPr>
          <w:rFonts w:ascii="Arial" w:hAnsi="Arial" w:cs="Arial"/>
          <w:sz w:val="20"/>
        </w:rPr>
        <w:t>COM_RECVQUEUE=10240</w:t>
      </w:r>
    </w:p>
    <w:p w:rsidR="006137EE" w:rsidRPr="001C5775" w:rsidRDefault="006137EE" w:rsidP="006137EE">
      <w:pPr>
        <w:jc w:val="both"/>
        <w:rPr>
          <w:rFonts w:ascii="Arial" w:hAnsi="Arial" w:cs="Arial"/>
          <w:sz w:val="20"/>
        </w:rPr>
      </w:pPr>
      <w:r w:rsidRPr="001C5775">
        <w:rPr>
          <w:rFonts w:ascii="Arial" w:hAnsi="Arial" w:cs="Arial"/>
          <w:sz w:val="20"/>
        </w:rPr>
        <w:t>COM_SENDQUEUE=10240</w:t>
      </w:r>
    </w:p>
    <w:p w:rsidR="006137EE" w:rsidRPr="001C5775" w:rsidRDefault="006137EE" w:rsidP="006137EE">
      <w:pPr>
        <w:jc w:val="both"/>
        <w:rPr>
          <w:rFonts w:ascii="Arial" w:hAnsi="Arial" w:cs="Arial"/>
          <w:sz w:val="20"/>
        </w:rPr>
      </w:pPr>
    </w:p>
    <w:p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[IP]</w:t>
        </w:r>
      </w:smartTag>
    </w:p>
    <w:p w:rsidR="006137EE" w:rsidRPr="001C5775" w:rsidRDefault="006137EE" w:rsidP="006137EE">
      <w:pPr>
        <w:jc w:val="both"/>
        <w:rPr>
          <w:rFonts w:ascii="Arial" w:hAnsi="Arial" w:cs="Arial"/>
          <w:sz w:val="20"/>
        </w:rPr>
      </w:pPr>
      <w:r w:rsidRPr="001C5775">
        <w:rPr>
          <w:rFonts w:ascii="Arial" w:hAnsi="Arial" w:cs="Arial"/>
          <w:sz w:val="20"/>
        </w:rPr>
        <w:t>NETMASK=255.255.0.0</w:t>
      </w:r>
    </w:p>
    <w:p w:rsidR="006137EE" w:rsidRPr="001C5775" w:rsidRDefault="006137EE" w:rsidP="006137EE">
      <w:pPr>
        <w:jc w:val="both"/>
        <w:rPr>
          <w:rFonts w:ascii="Arial" w:hAnsi="Arial" w:cs="Arial"/>
          <w:sz w:val="20"/>
        </w:rPr>
      </w:pPr>
      <w:r w:rsidRPr="001C5775">
        <w:rPr>
          <w:rFonts w:ascii="Arial" w:hAnsi="Arial" w:cs="Arial"/>
          <w:sz w:val="20"/>
        </w:rPr>
        <w:t>GATEWAY=129.16.1.4</w:t>
      </w:r>
    </w:p>
    <w:p w:rsidR="006137EE" w:rsidRPr="001C5775" w:rsidRDefault="006137EE" w:rsidP="006137EE">
      <w:pPr>
        <w:jc w:val="both"/>
        <w:rPr>
          <w:rFonts w:ascii="Arial" w:hAnsi="Arial" w:cs="Arial"/>
          <w:sz w:val="20"/>
        </w:rPr>
      </w:pPr>
      <w:r w:rsidRPr="001C5775">
        <w:rPr>
          <w:rFonts w:ascii="Arial" w:hAnsi="Arial" w:cs="Arial"/>
          <w:sz w:val="20"/>
        </w:rPr>
        <w:t>ADDRESS=129.16.35.207</w:t>
      </w:r>
    </w:p>
    <w:p w:rsidR="006137EE" w:rsidRPr="001C5775" w:rsidRDefault="006137EE" w:rsidP="006137EE">
      <w:pPr>
        <w:pBdr>
          <w:bottom w:val="single" w:sz="6" w:space="1" w:color="auto"/>
        </w:pBdr>
        <w:jc w:val="both"/>
        <w:rPr>
          <w:rFonts w:ascii="Arial" w:hAnsi="Arial" w:cs="Arial"/>
          <w:sz w:val="20"/>
        </w:rPr>
      </w:pPr>
      <w:r w:rsidRPr="001C5775">
        <w:rPr>
          <w:rFonts w:ascii="Arial" w:hAnsi="Arial" w:cs="Arial"/>
          <w:sz w:val="20"/>
        </w:rPr>
        <w:t>DHCP=0</w:t>
      </w:r>
    </w:p>
    <w:p w:rsidR="006137EE" w:rsidRDefault="006137EE" w:rsidP="006137EE">
      <w:pPr>
        <w:jc w:val="both"/>
      </w:pPr>
    </w:p>
    <w:p w:rsidR="006137EE" w:rsidRDefault="006137EE" w:rsidP="006137EE">
      <w:pPr>
        <w:jc w:val="both"/>
      </w:pPr>
      <w:r>
        <w:t xml:space="preserve">The baud-rate used for communicating with the spectrometer is set by the EXT_BAUD parameter. Make sure this parameter match the baud-rate for your spectrometer. The default baud-rate for OceanOptics spectrometers is 9600 but can be changed with the </w:t>
      </w:r>
    </w:p>
    <w:p w:rsidR="006137EE" w:rsidRDefault="006137EE" w:rsidP="006137EE">
      <w:pPr>
        <w:jc w:val="both"/>
      </w:pPr>
      <w:r>
        <w:lastRenderedPageBreak/>
        <w:t>x43 command. With the ADC-1000 and 2000 spectrometers baud-rates up to 115200 can be used which greatly reduces the time for transmission. The baud-rate for communicating with your PC is set by the COM_BAUD parameter.</w:t>
      </w:r>
    </w:p>
    <w:p w:rsidR="006137EE" w:rsidRDefault="006137EE" w:rsidP="006137EE">
      <w:pPr>
        <w:jc w:val="both"/>
      </w:pPr>
      <w:r>
        <w:t xml:space="preserve">If connecting by Ethernet, the parameters are given after the </w:t>
      </w:r>
      <w:smartTag w:uri="isiresearchsoft-com/cwyw" w:element="citation">
        <w:r>
          <w:t>[IP]</w:t>
        </w:r>
      </w:smartTag>
      <w:r>
        <w:t xml:space="preserve"> tag. By default WEB, FTP, and TELNET is enabled and the passwords are given in the chip.ini file. For more information, see Appendix II.</w:t>
      </w:r>
    </w:p>
    <w:p w:rsidR="006137EE" w:rsidRDefault="006137EE" w:rsidP="005F0C49">
      <w:pPr>
        <w:jc w:val="both"/>
      </w:pPr>
    </w:p>
    <w:p w:rsidR="00A64F46" w:rsidRDefault="00A64F46" w:rsidP="005F0C49">
      <w:pPr>
        <w:jc w:val="both"/>
      </w:pPr>
    </w:p>
    <w:p w:rsidR="00A64F46" w:rsidRPr="00657DCB" w:rsidRDefault="00A64F46" w:rsidP="00A64F46">
      <w:pPr>
        <w:pStyle w:val="Heading3"/>
      </w:pPr>
      <w:bookmarkStart w:id="2509" w:name="_Toc133916057"/>
      <w:bookmarkStart w:id="2510" w:name="_Toc133916128"/>
      <w:bookmarkStart w:id="2511" w:name="_Toc133916155"/>
      <w:bookmarkStart w:id="2512" w:name="_Toc133916259"/>
      <w:bookmarkStart w:id="2513" w:name="_Toc133916289"/>
      <w:bookmarkStart w:id="2514" w:name="_Toc141088612"/>
      <w:bookmarkStart w:id="2515" w:name="_Toc141090453"/>
      <w:bookmarkStart w:id="2516" w:name="_Toc141090494"/>
      <w:bookmarkStart w:id="2517" w:name="_Toc141090930"/>
      <w:bookmarkStart w:id="2518" w:name="_Toc141091194"/>
      <w:bookmarkStart w:id="2519" w:name="_Toc164068267"/>
      <w:bookmarkStart w:id="2520" w:name="_Toc450222048"/>
      <w:r>
        <w:t>Using</w:t>
      </w:r>
      <w:r w:rsidRPr="00657DCB">
        <w:t xml:space="preserve"> </w:t>
      </w:r>
      <w:r>
        <w:t>HyperTerminal</w:t>
      </w:r>
      <w:r w:rsidRPr="00657DCB">
        <w:t xml:space="preserve"> to Diagnose</w:t>
      </w:r>
      <w:bookmarkEnd w:id="2509"/>
      <w:bookmarkEnd w:id="2510"/>
      <w:bookmarkEnd w:id="2511"/>
      <w:bookmarkEnd w:id="2512"/>
      <w:bookmarkEnd w:id="2513"/>
      <w:bookmarkEnd w:id="2514"/>
      <w:bookmarkEnd w:id="2515"/>
      <w:bookmarkEnd w:id="2516"/>
      <w:bookmarkEnd w:id="2517"/>
      <w:bookmarkEnd w:id="2518"/>
      <w:bookmarkEnd w:id="2519"/>
      <w:r>
        <w:t xml:space="preserve"> Beck Remote PC</w:t>
      </w:r>
      <w:bookmarkEnd w:id="2520"/>
    </w:p>
    <w:p w:rsidR="00A64F46" w:rsidRDefault="00A64F46" w:rsidP="00A64F46">
      <w:pPr>
        <w:jc w:val="both"/>
        <w:rPr>
          <w:b/>
        </w:rPr>
      </w:pPr>
    </w:p>
    <w:p w:rsidR="00A64F46" w:rsidRPr="00E91E9C" w:rsidRDefault="00A64F46" w:rsidP="00A64F46">
      <w:pPr>
        <w:pStyle w:val="Heading4"/>
        <w:rPr>
          <w:lang w:val="en-US"/>
          <w:rPrChange w:id="2521" w:author="Santiago Arellano" w:date="2016-03-30T12:47:00Z">
            <w:rPr/>
          </w:rPrChange>
        </w:rPr>
      </w:pPr>
      <w:bookmarkStart w:id="2522" w:name="_Toc133916058"/>
      <w:bookmarkStart w:id="2523" w:name="_Toc133916129"/>
      <w:bookmarkStart w:id="2524" w:name="_Toc133916156"/>
      <w:bookmarkStart w:id="2525" w:name="_Toc133916260"/>
      <w:bookmarkStart w:id="2526" w:name="_Toc133916290"/>
      <w:bookmarkStart w:id="2527" w:name="_Toc141088613"/>
      <w:bookmarkStart w:id="2528" w:name="_Toc141090454"/>
      <w:bookmarkStart w:id="2529" w:name="_Toc141090495"/>
      <w:bookmarkStart w:id="2530" w:name="_Toc141090931"/>
      <w:bookmarkStart w:id="2531" w:name="_Toc141091195"/>
      <w:bookmarkStart w:id="2532" w:name="_Toc164068268"/>
      <w:r w:rsidRPr="00E91E9C">
        <w:rPr>
          <w:lang w:val="en-US"/>
          <w:rPrChange w:id="2533" w:author="Santiago Arellano" w:date="2016-03-30T12:47:00Z">
            <w:rPr/>
          </w:rPrChange>
        </w:rPr>
        <w:t>1. Configure HyperTerminal</w:t>
      </w:r>
      <w:bookmarkEnd w:id="2522"/>
      <w:bookmarkEnd w:id="2523"/>
      <w:bookmarkEnd w:id="2524"/>
      <w:bookmarkEnd w:id="2525"/>
      <w:bookmarkEnd w:id="2526"/>
      <w:bookmarkEnd w:id="2527"/>
      <w:bookmarkEnd w:id="2528"/>
      <w:bookmarkEnd w:id="2529"/>
      <w:bookmarkEnd w:id="2530"/>
      <w:bookmarkEnd w:id="2531"/>
      <w:bookmarkEnd w:id="2532"/>
    </w:p>
    <w:p w:rsidR="00A64F46" w:rsidRDefault="00A64F46" w:rsidP="00A64F46">
      <w:pPr>
        <w:jc w:val="both"/>
      </w:pPr>
    </w:p>
    <w:p w:rsidR="00A64F46" w:rsidRDefault="00A64F46" w:rsidP="00A64F4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baudrate that the radio modem is using.  Other settings should be like the figure below.</w:t>
      </w:r>
    </w:p>
    <w:p w:rsidR="00A64F46" w:rsidRDefault="00A64F46" w:rsidP="00A64F46">
      <w:pPr>
        <w:jc w:val="both"/>
      </w:pPr>
    </w:p>
    <w:p w:rsidR="00A64F46" w:rsidRDefault="00A64F46" w:rsidP="00A64F46">
      <w:pPr>
        <w:jc w:val="both"/>
      </w:pPr>
      <w:r>
        <w:rPr>
          <w:noProof/>
          <w:lang w:val="en-US"/>
        </w:rPr>
        <w:drawing>
          <wp:anchor distT="0" distB="0" distL="114300" distR="114300" simplePos="0" relativeHeight="251667968" behindDoc="1" locked="0" layoutInCell="1" allowOverlap="1" wp14:anchorId="5AA22B96" wp14:editId="1A6EFB20">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4F46" w:rsidRDefault="00A64F46" w:rsidP="00A64F46">
      <w:pPr>
        <w:jc w:val="both"/>
      </w:pPr>
    </w:p>
    <w:p w:rsidR="00A64F46" w:rsidRDefault="00A64F46" w:rsidP="00A64F46">
      <w:pPr>
        <w:jc w:val="both"/>
      </w:pPr>
    </w:p>
    <w:p w:rsidR="00A64F46" w:rsidRDefault="00A64F46" w:rsidP="00A64F46">
      <w:pPr>
        <w:jc w:val="both"/>
      </w:pPr>
    </w:p>
    <w:p w:rsidR="00A64F46" w:rsidRDefault="00A64F46" w:rsidP="00A64F46">
      <w:pPr>
        <w:jc w:val="both"/>
      </w:pPr>
    </w:p>
    <w:p w:rsidR="00A64F46" w:rsidRDefault="00A64F46" w:rsidP="00A64F46">
      <w:pPr>
        <w:jc w:val="both"/>
      </w:pPr>
    </w:p>
    <w:p w:rsidR="00A64F46" w:rsidRDefault="00A64F46" w:rsidP="00A64F46">
      <w:pPr>
        <w:jc w:val="both"/>
      </w:pPr>
    </w:p>
    <w:p w:rsidR="00A64F46" w:rsidRDefault="00A64F46" w:rsidP="00A64F46">
      <w:pPr>
        <w:jc w:val="both"/>
      </w:pPr>
    </w:p>
    <w:p w:rsidR="00A64F46" w:rsidRDefault="00A64F46" w:rsidP="00A64F46">
      <w:pPr>
        <w:jc w:val="both"/>
      </w:pPr>
    </w:p>
    <w:p w:rsidR="00A64F46" w:rsidRDefault="00A64F46" w:rsidP="00A64F46">
      <w:pPr>
        <w:jc w:val="both"/>
      </w:pPr>
    </w:p>
    <w:p w:rsidR="00A64F46" w:rsidRDefault="00A64F46" w:rsidP="00A64F46">
      <w:pPr>
        <w:jc w:val="both"/>
      </w:pPr>
    </w:p>
    <w:p w:rsidR="00A64F46" w:rsidRDefault="00A64F46" w:rsidP="00A64F46">
      <w:pPr>
        <w:jc w:val="both"/>
      </w:pPr>
    </w:p>
    <w:p w:rsidR="00A64F46" w:rsidRDefault="00A64F46" w:rsidP="00A64F46">
      <w:pPr>
        <w:jc w:val="both"/>
      </w:pPr>
    </w:p>
    <w:p w:rsidR="00A64F46" w:rsidRDefault="00A64F46" w:rsidP="00A64F46">
      <w:pPr>
        <w:jc w:val="both"/>
      </w:pPr>
    </w:p>
    <w:p w:rsidR="00A64F46" w:rsidRDefault="00A64F46" w:rsidP="00A64F46">
      <w:pPr>
        <w:jc w:val="both"/>
      </w:pPr>
    </w:p>
    <w:p w:rsidR="00A64F46" w:rsidRDefault="00A64F46" w:rsidP="00A64F46">
      <w:pPr>
        <w:jc w:val="both"/>
      </w:pPr>
    </w:p>
    <w:p w:rsidR="00A64F46" w:rsidRDefault="00A64F46" w:rsidP="00A64F46">
      <w:pPr>
        <w:jc w:val="both"/>
      </w:pPr>
    </w:p>
    <w:p w:rsidR="00A64F46" w:rsidRDefault="00A64F46" w:rsidP="00A64F46">
      <w:pPr>
        <w:jc w:val="both"/>
      </w:pPr>
    </w:p>
    <w:p w:rsidR="00A64F46" w:rsidRDefault="00A64F46" w:rsidP="00A64F46">
      <w:pPr>
        <w:jc w:val="both"/>
      </w:pPr>
    </w:p>
    <w:p w:rsidR="00A64F46" w:rsidRDefault="00A64F46" w:rsidP="00A64F46">
      <w:pPr>
        <w:jc w:val="both"/>
      </w:pPr>
    </w:p>
    <w:p w:rsidR="00A64F46" w:rsidRDefault="00A64F46" w:rsidP="00A64F46">
      <w:pPr>
        <w:jc w:val="both"/>
      </w:pPr>
    </w:p>
    <w:p w:rsidR="00A64F46" w:rsidRPr="00DC10A0" w:rsidRDefault="00A64F46" w:rsidP="000D559E">
      <w:pPr>
        <w:pStyle w:val="Caption"/>
        <w:rPr>
          <w:noProof/>
        </w:rPr>
      </w:pPr>
      <w:del w:id="2534" w:author="Santiago Arellano" w:date="2016-03-31T16:59:00Z">
        <w:r w:rsidDel="000D559E">
          <w:delText xml:space="preserve">Figure 13 </w:delText>
        </w:r>
      </w:del>
      <w:ins w:id="2535" w:author="Santiago Arellano" w:date="2016-03-31T16:59:00Z">
        <w:r w:rsidR="000D559E">
          <w:t xml:space="preserve">Figure </w:t>
        </w:r>
        <w:r w:rsidR="000D559E">
          <w:fldChar w:fldCharType="begin"/>
        </w:r>
        <w:r w:rsidR="000D559E">
          <w:instrText xml:space="preserve"> SEQ Figure \* ARABIC </w:instrText>
        </w:r>
      </w:ins>
      <w:r w:rsidR="000D559E">
        <w:fldChar w:fldCharType="separate"/>
      </w:r>
      <w:ins w:id="2536" w:author="Santiago Arellano" w:date="2016-03-31T17:01:00Z">
        <w:r w:rsidR="000D559E">
          <w:rPr>
            <w:noProof/>
          </w:rPr>
          <w:t>56</w:t>
        </w:r>
      </w:ins>
      <w:ins w:id="2537" w:author="Santiago Arellano" w:date="2016-03-31T16:59:00Z">
        <w:r w:rsidR="000D559E">
          <w:fldChar w:fldCharType="end"/>
        </w:r>
        <w:r w:rsidR="000D559E">
          <w:t>.</w:t>
        </w:r>
      </w:ins>
      <w:ins w:id="2538" w:author="Santiago Arellano" w:date="2016-03-31T17:00:00Z">
        <w:r w:rsidR="000D559E">
          <w:t xml:space="preserve"> </w:t>
        </w:r>
      </w:ins>
      <w:r>
        <w:t>Port Settings of HyperTerminal</w:t>
      </w:r>
    </w:p>
    <w:p w:rsidR="00A64F46" w:rsidRDefault="00A64F46" w:rsidP="00A64F46">
      <w:pPr>
        <w:jc w:val="both"/>
      </w:pPr>
    </w:p>
    <w:p w:rsidR="00A64F46" w:rsidRPr="00E91E9C" w:rsidRDefault="00A64F46" w:rsidP="00A64F46">
      <w:pPr>
        <w:pStyle w:val="Heading4"/>
        <w:rPr>
          <w:lang w:val="en-US"/>
          <w:rPrChange w:id="2539" w:author="Santiago Arellano" w:date="2016-03-30T12:47:00Z">
            <w:rPr/>
          </w:rPrChange>
        </w:rPr>
      </w:pPr>
      <w:bookmarkStart w:id="2540" w:name="_Toc133916059"/>
      <w:bookmarkStart w:id="2541" w:name="_Toc133916130"/>
      <w:bookmarkStart w:id="2542" w:name="_Toc133916157"/>
      <w:bookmarkStart w:id="2543" w:name="_Toc133916261"/>
      <w:bookmarkStart w:id="2544" w:name="_Toc133916291"/>
      <w:bookmarkStart w:id="2545" w:name="_Toc141088614"/>
      <w:bookmarkStart w:id="2546" w:name="_Toc141090455"/>
      <w:bookmarkStart w:id="2547" w:name="_Toc141090496"/>
      <w:bookmarkStart w:id="2548" w:name="_Toc141090932"/>
      <w:bookmarkStart w:id="2549" w:name="_Toc141091196"/>
      <w:bookmarkStart w:id="2550" w:name="_Toc164068269"/>
      <w:r w:rsidRPr="00E91E9C">
        <w:rPr>
          <w:lang w:val="en-US"/>
          <w:rPrChange w:id="2551" w:author="Santiago Arellano" w:date="2016-03-30T12:47:00Z">
            <w:rPr/>
          </w:rPrChange>
        </w:rPr>
        <w:t>2. Start Command Mode</w:t>
      </w:r>
      <w:bookmarkEnd w:id="2540"/>
      <w:bookmarkEnd w:id="2541"/>
      <w:bookmarkEnd w:id="2542"/>
      <w:bookmarkEnd w:id="2543"/>
      <w:bookmarkEnd w:id="2544"/>
      <w:bookmarkEnd w:id="2545"/>
      <w:bookmarkEnd w:id="2546"/>
      <w:bookmarkEnd w:id="2547"/>
      <w:bookmarkEnd w:id="2548"/>
      <w:bookmarkEnd w:id="2549"/>
      <w:bookmarkEnd w:id="2550"/>
    </w:p>
    <w:p w:rsidR="00A64F46" w:rsidRDefault="00A64F46" w:rsidP="00A64F46">
      <w:pPr>
        <w:jc w:val="both"/>
      </w:pPr>
    </w:p>
    <w:p w:rsidR="00A64F46" w:rsidRDefault="00A64F46" w:rsidP="00A64F46">
      <w:pPr>
        <w:jc w:val="both"/>
      </w:pPr>
      <w:r>
        <w:t xml:space="preserve">The embedded PC in the PCB in the Scanning DOAS has three modes – user, shell and both (see Figure 10 </w:t>
      </w:r>
      <w:del w:id="2552" w:author="Santiago Arellano" w:date="2016-03-31T17:00:00Z">
        <w:r w:rsidDel="000D559E">
          <w:delText>bellow</w:delText>
        </w:r>
      </w:del>
      <w:ins w:id="2553" w:author="Santiago Arellano" w:date="2016-03-31T17:00:00Z">
        <w:r w:rsidR="000D559E">
          <w:t>below</w:t>
        </w:r>
      </w:ins>
      <w:r>
        <w:t>). When you communicate with the Scanning DOAS by HyperTerminal, one of the above three modes is used. To switch between the three modes, press “Ctrl + F”.</w:t>
      </w:r>
    </w:p>
    <w:p w:rsidR="00A64F46" w:rsidRDefault="00A64F46" w:rsidP="00A64F46">
      <w:pPr>
        <w:jc w:val="both"/>
      </w:pPr>
    </w:p>
    <w:p w:rsidR="00A64F46" w:rsidRDefault="00A64F46" w:rsidP="00A64F46">
      <w:pPr>
        <w:jc w:val="both"/>
      </w:pPr>
      <w:r w:rsidRPr="001F2F70">
        <w:rPr>
          <w:b/>
        </w:rPr>
        <w:lastRenderedPageBreak/>
        <w:t>Shell mode</w:t>
      </w:r>
      <w:r>
        <w:t xml:space="preserve"> – It is the command mode. The sign is “Stdio: Shell”. In this mode, you can type in commands and browse files in the embedded PC. </w:t>
      </w:r>
    </w:p>
    <w:p w:rsidR="00A64F46" w:rsidRDefault="00A64F46" w:rsidP="00A64F46">
      <w:pPr>
        <w:jc w:val="both"/>
      </w:pPr>
      <w:r w:rsidRPr="004706DA">
        <w:rPr>
          <w:b/>
        </w:rPr>
        <w:t>User mode</w:t>
      </w:r>
      <w:r>
        <w:t xml:space="preserve"> – It is working status mode. The sign is “Stdio: User”. In this mode, working messages are shown. You can</w:t>
      </w:r>
      <w:del w:id="2554" w:author="Santiago Arellano" w:date="2016-03-31T17:00:00Z">
        <w:r w:rsidDel="000D559E">
          <w:delText xml:space="preserve"> </w:delText>
        </w:r>
      </w:del>
      <w:r>
        <w:t xml:space="preserve">not type in commands or browse files. </w:t>
      </w:r>
    </w:p>
    <w:p w:rsidR="00A64F46" w:rsidRDefault="00A64F46" w:rsidP="00A64F46">
      <w:pPr>
        <w:jc w:val="both"/>
      </w:pPr>
      <w:r w:rsidRPr="004706DA">
        <w:rPr>
          <w:b/>
        </w:rPr>
        <w:t>Both mode</w:t>
      </w:r>
      <w:r>
        <w:t xml:space="preserve"> – It has functions of both shell mode and user mode. The sign is “Stdio: Both”. In this mode, you can both type in commands and view the working messages. When it is working messages, you can type return on the keyboard to enter command mode. When you stop typing in commands, it automatically switches to working messages.</w:t>
      </w:r>
    </w:p>
    <w:p w:rsidR="00A64F46" w:rsidRDefault="00A64F46" w:rsidP="00A64F46">
      <w:pPr>
        <w:jc w:val="both"/>
      </w:pPr>
    </w:p>
    <w:p w:rsidR="00A64F46" w:rsidRDefault="00A64F46" w:rsidP="00A64F46">
      <w:pPr>
        <w:keepNext/>
        <w:jc w:val="both"/>
      </w:pPr>
      <w:r>
        <w:rPr>
          <w:noProof/>
          <w:lang w:val="en-US"/>
        </w:rPr>
        <w:drawing>
          <wp:inline distT="0" distB="0" distL="0" distR="0" wp14:anchorId="2EA4C81A" wp14:editId="029D603F">
            <wp:extent cx="2042795" cy="21850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42795" cy="2185035"/>
                    </a:xfrm>
                    <a:prstGeom prst="rect">
                      <a:avLst/>
                    </a:prstGeom>
                    <a:noFill/>
                    <a:ln>
                      <a:noFill/>
                    </a:ln>
                  </pic:spPr>
                </pic:pic>
              </a:graphicData>
            </a:graphic>
          </wp:inline>
        </w:drawing>
      </w:r>
    </w:p>
    <w:p w:rsidR="00A64F46" w:rsidRDefault="00A64F46" w:rsidP="00A64F46">
      <w:pPr>
        <w:pStyle w:val="Caption"/>
        <w:jc w:val="both"/>
      </w:pPr>
      <w:r>
        <w:t xml:space="preserve">Figure </w:t>
      </w:r>
      <w:r>
        <w:fldChar w:fldCharType="begin"/>
      </w:r>
      <w:r>
        <w:instrText xml:space="preserve"> SEQ Figure \* ARABIC </w:instrText>
      </w:r>
      <w:r>
        <w:fldChar w:fldCharType="separate"/>
      </w:r>
      <w:ins w:id="2555" w:author="Santiago Arellano" w:date="2016-03-31T17:01:00Z">
        <w:r w:rsidR="000D559E">
          <w:rPr>
            <w:noProof/>
          </w:rPr>
          <w:t>57</w:t>
        </w:r>
      </w:ins>
      <w:del w:id="2556" w:author="Santiago Arellano" w:date="2016-03-31T14:40:00Z">
        <w:r w:rsidR="00F05B6D" w:rsidDel="00E30787">
          <w:rPr>
            <w:noProof/>
          </w:rPr>
          <w:delText>53</w:delText>
        </w:r>
      </w:del>
      <w:r>
        <w:fldChar w:fldCharType="end"/>
      </w:r>
      <w:r>
        <w:t>4 Three Modes of Remote PC</w:t>
      </w:r>
    </w:p>
    <w:p w:rsidR="00A64F46" w:rsidRDefault="00A64F46" w:rsidP="00A64F46">
      <w:pPr>
        <w:jc w:val="both"/>
      </w:pPr>
    </w:p>
    <w:p w:rsidR="00A64F46" w:rsidRPr="007E2605" w:rsidRDefault="00A64F46" w:rsidP="00A64F46">
      <w:pPr>
        <w:jc w:val="both"/>
      </w:pPr>
    </w:p>
    <w:p w:rsidR="00A64F46" w:rsidRPr="00E91E9C" w:rsidRDefault="00A64F46" w:rsidP="00A64F46">
      <w:pPr>
        <w:pStyle w:val="Heading4"/>
        <w:rPr>
          <w:lang w:val="en-US"/>
          <w:rPrChange w:id="2557" w:author="Santiago Arellano" w:date="2016-03-30T12:47:00Z">
            <w:rPr/>
          </w:rPrChange>
        </w:rPr>
      </w:pPr>
      <w:bookmarkStart w:id="2558" w:name="_Toc133916060"/>
      <w:bookmarkStart w:id="2559" w:name="_Toc133916131"/>
      <w:bookmarkStart w:id="2560" w:name="_Toc133916158"/>
      <w:bookmarkStart w:id="2561" w:name="_Toc133916262"/>
      <w:bookmarkStart w:id="2562" w:name="_Toc133916292"/>
      <w:bookmarkStart w:id="2563" w:name="_Toc141088615"/>
      <w:bookmarkStart w:id="2564" w:name="_Toc141090456"/>
      <w:bookmarkStart w:id="2565" w:name="_Toc141090497"/>
      <w:bookmarkStart w:id="2566" w:name="_Toc141090933"/>
      <w:bookmarkStart w:id="2567" w:name="_Toc141091197"/>
      <w:bookmarkStart w:id="2568" w:name="_Toc164068270"/>
      <w:r w:rsidRPr="00E91E9C">
        <w:rPr>
          <w:lang w:val="en-US"/>
          <w:rPrChange w:id="2569" w:author="Santiago Arellano" w:date="2016-03-30T12:47:00Z">
            <w:rPr/>
          </w:rPrChange>
        </w:rPr>
        <w:t>3. Working Messages</w:t>
      </w:r>
      <w:bookmarkEnd w:id="2558"/>
      <w:bookmarkEnd w:id="2559"/>
      <w:bookmarkEnd w:id="2560"/>
      <w:bookmarkEnd w:id="2561"/>
      <w:bookmarkEnd w:id="2562"/>
      <w:bookmarkEnd w:id="2563"/>
      <w:bookmarkEnd w:id="2564"/>
      <w:bookmarkEnd w:id="2565"/>
      <w:bookmarkEnd w:id="2566"/>
      <w:bookmarkEnd w:id="2567"/>
      <w:bookmarkEnd w:id="2568"/>
    </w:p>
    <w:p w:rsidR="00A64F46" w:rsidRDefault="00A64F46" w:rsidP="00A64F46">
      <w:pPr>
        <w:jc w:val="both"/>
      </w:pPr>
    </w:p>
    <w:p w:rsidR="00A64F46" w:rsidRDefault="00A64F46" w:rsidP="00A64F46">
      <w:pPr>
        <w:jc w:val="both"/>
        <w:rPr>
          <w:b/>
        </w:rPr>
      </w:pPr>
      <w:r>
        <w:t xml:space="preserve">In “Stdio: User” mode, the working messages are shown. If you </w:t>
      </w:r>
      <w:del w:id="2570" w:author="Santiago Arellano" w:date="2016-03-31T17:00:00Z">
        <w:r w:rsidDel="000D559E">
          <w:delText>can not</w:delText>
        </w:r>
      </w:del>
      <w:ins w:id="2571" w:author="Santiago Arellano" w:date="2016-03-31T17:00:00Z">
        <w:r w:rsidR="000D559E">
          <w:t>cannot</w:t>
        </w:r>
      </w:ins>
      <w:r>
        <w:t xml:space="preserve"> see any updated messages, the remote PC might have stopped working. Then one solution is to switch to “Stdio: Shell” mode and type “reboot” to reboot the remote PC.</w:t>
      </w:r>
    </w:p>
    <w:p w:rsidR="00A64F46" w:rsidRDefault="00A64F46" w:rsidP="00A64F46">
      <w:pPr>
        <w:jc w:val="both"/>
        <w:rPr>
          <w:b/>
        </w:rPr>
      </w:pPr>
    </w:p>
    <w:p w:rsidR="00A64F46" w:rsidRDefault="00A64F46" w:rsidP="00A64F46">
      <w:pPr>
        <w:jc w:val="both"/>
        <w:rPr>
          <w:b/>
        </w:rPr>
      </w:pPr>
    </w:p>
    <w:p w:rsidR="00A64F46" w:rsidRDefault="00A64F46" w:rsidP="00A64F46">
      <w:pPr>
        <w:jc w:val="both"/>
        <w:rPr>
          <w:b/>
        </w:rPr>
      </w:pPr>
    </w:p>
    <w:p w:rsidR="00A64F46" w:rsidRPr="00E91E9C" w:rsidRDefault="00A64F46" w:rsidP="00A64F46">
      <w:pPr>
        <w:pStyle w:val="Heading4"/>
        <w:rPr>
          <w:lang w:val="en-US"/>
          <w:rPrChange w:id="2572" w:author="Santiago Arellano" w:date="2016-03-30T12:47:00Z">
            <w:rPr/>
          </w:rPrChange>
        </w:rPr>
      </w:pPr>
      <w:bookmarkStart w:id="2573" w:name="_Toc133916061"/>
      <w:bookmarkStart w:id="2574" w:name="_Toc133916132"/>
      <w:bookmarkStart w:id="2575" w:name="_Toc133916159"/>
      <w:bookmarkStart w:id="2576" w:name="_Toc133916263"/>
      <w:bookmarkStart w:id="2577" w:name="_Toc133916293"/>
      <w:bookmarkStart w:id="2578" w:name="_Toc141088616"/>
      <w:bookmarkStart w:id="2579" w:name="_Toc141090457"/>
      <w:bookmarkStart w:id="2580" w:name="_Toc141090498"/>
      <w:bookmarkStart w:id="2581" w:name="_Toc141090934"/>
      <w:bookmarkStart w:id="2582" w:name="_Toc141091198"/>
      <w:bookmarkStart w:id="2583" w:name="_Toc164068271"/>
      <w:r w:rsidRPr="00E91E9C">
        <w:rPr>
          <w:lang w:val="en-US"/>
          <w:rPrChange w:id="2584" w:author="Santiago Arellano" w:date="2016-03-30T12:47:00Z">
            <w:rPr/>
          </w:rPrChange>
        </w:rPr>
        <w:t>4. Commands</w:t>
      </w:r>
      <w:bookmarkEnd w:id="2573"/>
      <w:bookmarkEnd w:id="2574"/>
      <w:bookmarkEnd w:id="2575"/>
      <w:bookmarkEnd w:id="2576"/>
      <w:bookmarkEnd w:id="2577"/>
      <w:bookmarkEnd w:id="2578"/>
      <w:bookmarkEnd w:id="2579"/>
      <w:bookmarkEnd w:id="2580"/>
      <w:bookmarkEnd w:id="2581"/>
      <w:bookmarkEnd w:id="2582"/>
      <w:bookmarkEnd w:id="2583"/>
    </w:p>
    <w:p w:rsidR="00A64F46" w:rsidRDefault="00A64F46" w:rsidP="00A64F46">
      <w:pPr>
        <w:jc w:val="both"/>
      </w:pPr>
      <w:r>
        <w:t>Some of</w:t>
      </w:r>
      <w:r w:rsidRPr="004505F3">
        <w:t xml:space="preserve"> c</w:t>
      </w:r>
      <w:r>
        <w:t>ommands of the single-chip PC are</w:t>
      </w:r>
      <w:r w:rsidRPr="004505F3">
        <w:t xml:space="preserve"> similar to DOS commands.</w:t>
      </w:r>
    </w:p>
    <w:p w:rsidR="00A64F46" w:rsidRPr="004505F3" w:rsidRDefault="00A64F46" w:rsidP="00A64F46">
      <w:pPr>
        <w:jc w:val="both"/>
      </w:pPr>
    </w:p>
    <w:p w:rsidR="00A64F46" w:rsidRDefault="00A64F46" w:rsidP="00A64F46">
      <w:pPr>
        <w:numPr>
          <w:ilvl w:val="0"/>
          <w:numId w:val="15"/>
        </w:numPr>
        <w:jc w:val="both"/>
        <w:rPr>
          <w:b/>
        </w:rPr>
      </w:pPr>
      <w:r>
        <w:rPr>
          <w:b/>
        </w:rPr>
        <w:t>Ctrl+F</w:t>
      </w:r>
    </w:p>
    <w:p w:rsidR="00A64F46" w:rsidRDefault="00A64F46" w:rsidP="00A64F46">
      <w:pPr>
        <w:jc w:val="both"/>
      </w:pPr>
      <w:r>
        <w:t>Switch among the three modes – “Stdio: User”, “Stdio: Shell”, and “Stdio: Both”. Both “Shell” and “Both” modes accept commands input. In “User” mode, you can watch the running status of the Scanning DOAS.</w:t>
      </w:r>
    </w:p>
    <w:p w:rsidR="00A64F46" w:rsidRPr="00E64504" w:rsidRDefault="00A64F46" w:rsidP="00A64F46">
      <w:pPr>
        <w:jc w:val="both"/>
      </w:pPr>
    </w:p>
    <w:p w:rsidR="00A64F46" w:rsidRDefault="00A64F46" w:rsidP="00A64F46">
      <w:pPr>
        <w:numPr>
          <w:ilvl w:val="0"/>
          <w:numId w:val="15"/>
        </w:numPr>
        <w:jc w:val="both"/>
        <w:rPr>
          <w:b/>
        </w:rPr>
      </w:pPr>
      <w:r>
        <w:rPr>
          <w:b/>
        </w:rPr>
        <w:t>A: B:</w:t>
      </w:r>
    </w:p>
    <w:p w:rsidR="00A64F46" w:rsidRPr="00CB6A42" w:rsidRDefault="00A64F46" w:rsidP="00A64F46">
      <w:pPr>
        <w:jc w:val="both"/>
      </w:pPr>
      <w:r>
        <w:t>Type “A:” and return. You can switch from disk B:\&gt; to disk A:\&gt;.</w:t>
      </w:r>
    </w:p>
    <w:p w:rsidR="00A64F46" w:rsidRDefault="00A64F46" w:rsidP="00A64F46">
      <w:pPr>
        <w:jc w:val="both"/>
      </w:pPr>
      <w:r>
        <w:t>Type “B:” and return. You can switch from disk A:\&gt; to disk B:\&gt;.</w:t>
      </w:r>
    </w:p>
    <w:p w:rsidR="00A64F46" w:rsidRPr="00E64504" w:rsidRDefault="00A64F46" w:rsidP="00A64F46">
      <w:pPr>
        <w:jc w:val="both"/>
      </w:pPr>
    </w:p>
    <w:p w:rsidR="00A64F46" w:rsidRDefault="00A64F46" w:rsidP="00A64F46">
      <w:pPr>
        <w:numPr>
          <w:ilvl w:val="0"/>
          <w:numId w:val="15"/>
        </w:numPr>
        <w:jc w:val="both"/>
        <w:rPr>
          <w:b/>
        </w:rPr>
      </w:pPr>
      <w:r>
        <w:rPr>
          <w:b/>
        </w:rPr>
        <w:t>Kongo</w:t>
      </w:r>
    </w:p>
    <w:p w:rsidR="00A64F46" w:rsidRDefault="00A64F46" w:rsidP="00A64F46">
      <w:pPr>
        <w:jc w:val="both"/>
      </w:pPr>
      <w:r>
        <w:t>This command starts Kongo.exe program. While kongo.exe is running, this command won’t start another kongo program due to lack of memory. The command is:</w:t>
      </w:r>
    </w:p>
    <w:p w:rsidR="00A64F46" w:rsidRDefault="00A64F46" w:rsidP="00A64F46">
      <w:pPr>
        <w:jc w:val="both"/>
      </w:pPr>
    </w:p>
    <w:p w:rsidR="00A64F46" w:rsidRPr="00295952" w:rsidRDefault="00A64F46" w:rsidP="00A64F46">
      <w:pPr>
        <w:jc w:val="both"/>
        <w:rPr>
          <w:rFonts w:ascii="Arial" w:hAnsi="Arial" w:cs="Arial"/>
        </w:rPr>
      </w:pPr>
      <w:r w:rsidRPr="00295952">
        <w:rPr>
          <w:rFonts w:ascii="Arial" w:hAnsi="Arial" w:cs="Arial"/>
        </w:rPr>
        <w:t>kongo</w:t>
      </w:r>
    </w:p>
    <w:p w:rsidR="00A64F46" w:rsidRPr="00E86C9D" w:rsidRDefault="00A64F46" w:rsidP="00A64F46">
      <w:pPr>
        <w:jc w:val="both"/>
      </w:pPr>
    </w:p>
    <w:p w:rsidR="00A64F46" w:rsidRDefault="00A64F46" w:rsidP="00A64F46">
      <w:pPr>
        <w:numPr>
          <w:ilvl w:val="0"/>
          <w:numId w:val="15"/>
        </w:numPr>
        <w:jc w:val="both"/>
        <w:rPr>
          <w:b/>
        </w:rPr>
      </w:pPr>
      <w:r>
        <w:rPr>
          <w:b/>
        </w:rPr>
        <w:t>Dir</w:t>
      </w:r>
    </w:p>
    <w:p w:rsidR="00A64F46" w:rsidRDefault="00A64F46" w:rsidP="00A64F46">
      <w:pPr>
        <w:jc w:val="both"/>
      </w:pPr>
      <w:r>
        <w:t>Browse the files in one disk. The command is:</w:t>
      </w:r>
    </w:p>
    <w:p w:rsidR="00A64F46" w:rsidRDefault="00A64F46" w:rsidP="00A64F46">
      <w:pPr>
        <w:jc w:val="both"/>
      </w:pPr>
    </w:p>
    <w:p w:rsidR="00A64F46" w:rsidRDefault="00A64F46" w:rsidP="00A64F46">
      <w:pPr>
        <w:jc w:val="both"/>
      </w:pPr>
      <w:r>
        <w:t>dir</w:t>
      </w:r>
    </w:p>
    <w:p w:rsidR="00A64F46" w:rsidRPr="00957242" w:rsidRDefault="00A64F46" w:rsidP="00A64F46">
      <w:pPr>
        <w:jc w:val="both"/>
      </w:pPr>
    </w:p>
    <w:p w:rsidR="00A64F46" w:rsidRDefault="00A64F46" w:rsidP="00A64F46">
      <w:pPr>
        <w:numPr>
          <w:ilvl w:val="0"/>
          <w:numId w:val="15"/>
        </w:numPr>
        <w:jc w:val="both"/>
        <w:rPr>
          <w:b/>
        </w:rPr>
      </w:pPr>
      <w:r>
        <w:rPr>
          <w:b/>
        </w:rPr>
        <w:t>Type</w:t>
      </w:r>
    </w:p>
    <w:p w:rsidR="00A64F46" w:rsidRDefault="00A64F46" w:rsidP="00A64F46">
      <w:pPr>
        <w:jc w:val="both"/>
      </w:pPr>
      <w:r>
        <w:t>View content of a text</w:t>
      </w:r>
      <w:r w:rsidRPr="002B696B">
        <w:t xml:space="preserve"> file. </w:t>
      </w:r>
      <w:r>
        <w:t>If you want to read the content of the cfg.txt. Use the following command:</w:t>
      </w:r>
    </w:p>
    <w:p w:rsidR="00A64F46" w:rsidRDefault="00A64F46" w:rsidP="00A64F46">
      <w:pPr>
        <w:jc w:val="both"/>
      </w:pPr>
    </w:p>
    <w:p w:rsidR="00A64F46" w:rsidRPr="00D50350" w:rsidRDefault="00A64F46" w:rsidP="00A64F46">
      <w:pPr>
        <w:jc w:val="both"/>
        <w:rPr>
          <w:rFonts w:ascii="Arial" w:hAnsi="Arial" w:cs="Arial"/>
        </w:rPr>
      </w:pPr>
      <w:r w:rsidRPr="00D50350">
        <w:rPr>
          <w:rFonts w:ascii="Arial" w:hAnsi="Arial" w:cs="Arial"/>
        </w:rPr>
        <w:t>type cfg.txt</w:t>
      </w:r>
    </w:p>
    <w:p w:rsidR="00A64F46" w:rsidRPr="002B696B" w:rsidRDefault="00A64F46" w:rsidP="00A64F46">
      <w:pPr>
        <w:jc w:val="both"/>
      </w:pPr>
    </w:p>
    <w:p w:rsidR="00A64F46" w:rsidRDefault="00A64F46" w:rsidP="00A64F46">
      <w:pPr>
        <w:numPr>
          <w:ilvl w:val="0"/>
          <w:numId w:val="15"/>
        </w:numPr>
        <w:jc w:val="both"/>
        <w:rPr>
          <w:b/>
        </w:rPr>
      </w:pPr>
      <w:smartTag w:uri="urn:schemas-microsoft-com:office:smarttags" w:element="State">
        <w:smartTag w:uri="urn:schemas-microsoft-com:office:smarttags" w:element="place">
          <w:r>
            <w:rPr>
              <w:b/>
            </w:rPr>
            <w:t>Del</w:t>
          </w:r>
        </w:smartTag>
      </w:smartTag>
    </w:p>
    <w:p w:rsidR="00A64F46" w:rsidRDefault="00A64F46" w:rsidP="00A64F46">
      <w:pPr>
        <w:jc w:val="both"/>
      </w:pPr>
      <w:r w:rsidRPr="00D50350">
        <w:t>Delete one file.</w:t>
      </w:r>
      <w:r>
        <w:t xml:space="preserve"> For example, if you want to delete cfg.txt from disk B, use the following command:</w:t>
      </w:r>
    </w:p>
    <w:p w:rsidR="00A64F46" w:rsidRDefault="00A64F46" w:rsidP="00A64F46">
      <w:pPr>
        <w:jc w:val="both"/>
      </w:pPr>
    </w:p>
    <w:p w:rsidR="00A64F46" w:rsidRPr="00D50350" w:rsidRDefault="00A64F46" w:rsidP="00A64F46">
      <w:pPr>
        <w:jc w:val="both"/>
        <w:rPr>
          <w:rFonts w:ascii="Arial" w:hAnsi="Arial" w:cs="Arial"/>
        </w:rPr>
      </w:pPr>
      <w:r>
        <w:rPr>
          <w:rFonts w:ascii="Arial" w:hAnsi="Arial" w:cs="Arial"/>
        </w:rPr>
        <w:t>d</w:t>
      </w:r>
      <w:r w:rsidRPr="00D50350">
        <w:rPr>
          <w:rFonts w:ascii="Arial" w:hAnsi="Arial" w:cs="Arial"/>
        </w:rPr>
        <w:t>el cfg.txt</w:t>
      </w:r>
    </w:p>
    <w:p w:rsidR="00A64F46" w:rsidRPr="00D50350" w:rsidRDefault="00A64F46" w:rsidP="00A64F46">
      <w:pPr>
        <w:jc w:val="both"/>
      </w:pPr>
    </w:p>
    <w:p w:rsidR="00A64F46" w:rsidRDefault="00A64F46" w:rsidP="00A64F46">
      <w:pPr>
        <w:numPr>
          <w:ilvl w:val="0"/>
          <w:numId w:val="15"/>
        </w:numPr>
        <w:jc w:val="both"/>
        <w:rPr>
          <w:b/>
        </w:rPr>
      </w:pPr>
      <w:r>
        <w:rPr>
          <w:b/>
        </w:rPr>
        <w:t>Reboot</w:t>
      </w:r>
    </w:p>
    <w:p w:rsidR="00A64F46" w:rsidRDefault="00A64F46" w:rsidP="00A64F46">
      <w:pPr>
        <w:jc w:val="both"/>
      </w:pPr>
      <w:r>
        <w:t>It reboots the remote PC. The command is as follows:</w:t>
      </w:r>
    </w:p>
    <w:p w:rsidR="00A64F46" w:rsidRDefault="00A64F46" w:rsidP="00A64F46">
      <w:pPr>
        <w:jc w:val="both"/>
      </w:pPr>
    </w:p>
    <w:p w:rsidR="00A64F46" w:rsidRDefault="00A64F46" w:rsidP="00A64F46">
      <w:pPr>
        <w:jc w:val="both"/>
        <w:rPr>
          <w:rFonts w:ascii="Arial" w:hAnsi="Arial" w:cs="Arial"/>
        </w:rPr>
      </w:pPr>
      <w:r>
        <w:rPr>
          <w:rFonts w:ascii="Arial" w:hAnsi="Arial" w:cs="Arial"/>
        </w:rPr>
        <w:t>r</w:t>
      </w:r>
      <w:r w:rsidRPr="00E56C45">
        <w:rPr>
          <w:rFonts w:ascii="Arial" w:hAnsi="Arial" w:cs="Arial"/>
        </w:rPr>
        <w:t>eboot</w:t>
      </w:r>
    </w:p>
    <w:p w:rsidR="00A64F46" w:rsidRPr="00E56C45" w:rsidRDefault="00A64F46" w:rsidP="00A64F46">
      <w:pPr>
        <w:jc w:val="both"/>
        <w:rPr>
          <w:rFonts w:ascii="Arial" w:hAnsi="Arial" w:cs="Arial"/>
        </w:rPr>
      </w:pPr>
    </w:p>
    <w:p w:rsidR="00A64F46" w:rsidRDefault="00A64F46" w:rsidP="00A64F46">
      <w:pPr>
        <w:numPr>
          <w:ilvl w:val="0"/>
          <w:numId w:val="15"/>
        </w:numPr>
        <w:jc w:val="both"/>
        <w:rPr>
          <w:b/>
        </w:rPr>
      </w:pPr>
      <w:r>
        <w:rPr>
          <w:b/>
        </w:rPr>
        <w:t>Ztrans commands</w:t>
      </w:r>
    </w:p>
    <w:p w:rsidR="00A64F46" w:rsidRDefault="00A64F46" w:rsidP="00A64F46">
      <w:pPr>
        <w:jc w:val="both"/>
        <w:rPr>
          <w:b/>
        </w:rPr>
      </w:pPr>
    </w:p>
    <w:p w:rsidR="00A64F46" w:rsidRDefault="00A64F46" w:rsidP="00A64F46">
      <w:pPr>
        <w:jc w:val="both"/>
      </w:pPr>
      <w:r>
        <w:rPr>
          <w:b/>
        </w:rPr>
        <w:t xml:space="preserve">Ztrans </w:t>
      </w:r>
      <w:r>
        <w:t>commands are for downloading and uploading files between the local PC and the remote PC.</w:t>
      </w:r>
    </w:p>
    <w:p w:rsidR="00A64F46" w:rsidRDefault="00A64F46" w:rsidP="00A64F46">
      <w:pPr>
        <w:jc w:val="both"/>
      </w:pPr>
    </w:p>
    <w:p w:rsidR="00A64F46" w:rsidRPr="00E024A3" w:rsidRDefault="00A64F46" w:rsidP="00A64F46">
      <w:pPr>
        <w:jc w:val="both"/>
        <w:rPr>
          <w:b/>
        </w:rPr>
      </w:pPr>
      <w:r w:rsidRPr="00E024A3">
        <w:rPr>
          <w:b/>
        </w:rPr>
        <w:t>(a) Download a file</w:t>
      </w:r>
    </w:p>
    <w:p w:rsidR="00A64F46" w:rsidRDefault="00A64F46" w:rsidP="00A64F46">
      <w:pPr>
        <w:jc w:val="both"/>
      </w:pPr>
      <w:r>
        <w:t>A file can be downloaded to your PC by sending the following command from HyperTerminal. For example, we are going to download cfg.txt from the remote PC. In HyperTerminal we type the following commands with enter key.</w:t>
      </w:r>
    </w:p>
    <w:p w:rsidR="00A64F46" w:rsidRDefault="00A64F46" w:rsidP="00A64F46">
      <w:pPr>
        <w:jc w:val="both"/>
      </w:pPr>
    </w:p>
    <w:p w:rsidR="00A64F46" w:rsidRPr="00982877" w:rsidRDefault="00A64F46" w:rsidP="00A64F46">
      <w:pPr>
        <w:jc w:val="both"/>
        <w:rPr>
          <w:rFonts w:ascii="Arial" w:hAnsi="Arial" w:cs="Arial"/>
        </w:rPr>
      </w:pPr>
      <w:r w:rsidRPr="00982877">
        <w:rPr>
          <w:rFonts w:ascii="Arial" w:hAnsi="Arial" w:cs="Arial"/>
        </w:rPr>
        <w:t xml:space="preserve">ztrans com s cfg.txt </w:t>
      </w:r>
      <w:r>
        <w:rPr>
          <w:rFonts w:ascii="Arial" w:hAnsi="Arial" w:cs="Arial"/>
        </w:rPr>
        <w:t>115200</w:t>
      </w:r>
      <w:r w:rsidRPr="00982877">
        <w:rPr>
          <w:rFonts w:ascii="Arial" w:hAnsi="Arial" w:cs="Arial"/>
        </w:rPr>
        <w:t xml:space="preserve"> </w:t>
      </w:r>
    </w:p>
    <w:p w:rsidR="00A64F46" w:rsidRDefault="00A64F46" w:rsidP="00A64F46">
      <w:pPr>
        <w:jc w:val="both"/>
      </w:pPr>
    </w:p>
    <w:p w:rsidR="00A64F46" w:rsidRDefault="00A64F46" w:rsidP="00A64F46">
      <w:pPr>
        <w:jc w:val="both"/>
      </w:pPr>
      <w:r>
        <w:t xml:space="preserve">This will start zmodem-download in HyperTerminal. The file will be stored in the location on your PC as given by the Transfer-&gt;Receive File menu in HyperTerminal. </w:t>
      </w:r>
    </w:p>
    <w:p w:rsidR="00A64F46" w:rsidRPr="00CA7BB2" w:rsidRDefault="00A64F46" w:rsidP="00A64F46">
      <w:pPr>
        <w:jc w:val="both"/>
        <w:rPr>
          <w:lang w:val="en-US"/>
        </w:rPr>
      </w:pPr>
    </w:p>
    <w:p w:rsidR="00A64F46" w:rsidRDefault="00A64F46" w:rsidP="00A64F46">
      <w:pPr>
        <w:jc w:val="both"/>
        <w:rPr>
          <w:b/>
          <w:lang w:val="en-US"/>
        </w:rPr>
      </w:pPr>
      <w:r w:rsidRPr="00E024A3">
        <w:rPr>
          <w:b/>
          <w:lang w:val="en-US"/>
        </w:rPr>
        <w:t>(b) Upload a file</w:t>
      </w:r>
    </w:p>
    <w:p w:rsidR="00A64F46" w:rsidRDefault="00A64F46" w:rsidP="00A64F46">
      <w:pPr>
        <w:jc w:val="both"/>
        <w:rPr>
          <w:b/>
          <w:lang w:val="en-US"/>
        </w:rPr>
      </w:pPr>
    </w:p>
    <w:p w:rsidR="00A64F46" w:rsidRDefault="00A64F46" w:rsidP="00A64F46">
      <w:pPr>
        <w:jc w:val="both"/>
        <w:rPr>
          <w:lang w:val="en-US"/>
        </w:rPr>
      </w:pPr>
      <w:r w:rsidRPr="005E7A78">
        <w:rPr>
          <w:lang w:val="en-US"/>
        </w:rPr>
        <w:t xml:space="preserve">To </w:t>
      </w:r>
      <w:r>
        <w:rPr>
          <w:lang w:val="en-US"/>
        </w:rPr>
        <w:t>upload a file, first type in the following command with enter key.</w:t>
      </w:r>
    </w:p>
    <w:p w:rsidR="00A64F46" w:rsidRPr="005E7A78" w:rsidRDefault="00A64F46" w:rsidP="00A64F46">
      <w:pPr>
        <w:jc w:val="both"/>
        <w:rPr>
          <w:lang w:val="en-US"/>
        </w:rPr>
      </w:pPr>
    </w:p>
    <w:p w:rsidR="00A64F46" w:rsidRPr="00982877" w:rsidRDefault="00A64F46" w:rsidP="00A64F46">
      <w:pPr>
        <w:jc w:val="both"/>
        <w:rPr>
          <w:rFonts w:ascii="Arial" w:hAnsi="Arial" w:cs="Arial"/>
        </w:rPr>
      </w:pPr>
      <w:r w:rsidRPr="00982877">
        <w:rPr>
          <w:rFonts w:ascii="Arial" w:hAnsi="Arial" w:cs="Arial"/>
        </w:rPr>
        <w:t xml:space="preserve">ztrans com r </w:t>
      </w:r>
      <w:r>
        <w:rPr>
          <w:rFonts w:ascii="Arial" w:hAnsi="Arial" w:cs="Arial"/>
        </w:rPr>
        <w:t>1152</w:t>
      </w:r>
      <w:r w:rsidRPr="00982877">
        <w:rPr>
          <w:rFonts w:ascii="Arial" w:hAnsi="Arial" w:cs="Arial"/>
        </w:rPr>
        <w:t xml:space="preserve">00 </w:t>
      </w:r>
    </w:p>
    <w:p w:rsidR="00A64F46" w:rsidRDefault="00A64F46" w:rsidP="00A64F46">
      <w:pPr>
        <w:jc w:val="both"/>
      </w:pPr>
    </w:p>
    <w:p w:rsidR="00A64F46" w:rsidRDefault="00A64F46" w:rsidP="00A64F46">
      <w:pPr>
        <w:jc w:val="both"/>
      </w:pPr>
    </w:p>
    <w:p w:rsidR="00A64F46" w:rsidRDefault="00A64F46" w:rsidP="00A64F46">
      <w:pPr>
        <w:jc w:val="both"/>
      </w:pPr>
      <w:r>
        <w:rPr>
          <w:noProof/>
          <w:lang w:val="en-US"/>
        </w:rPr>
        <w:drawing>
          <wp:anchor distT="0" distB="0" distL="114300" distR="114300" simplePos="0" relativeHeight="251666944" behindDoc="0" locked="0" layoutInCell="1" allowOverlap="1" wp14:anchorId="6A81F959" wp14:editId="1747A879">
            <wp:simplePos x="0" y="0"/>
            <wp:positionH relativeFrom="column">
              <wp:posOffset>2628900</wp:posOffset>
            </wp:positionH>
            <wp:positionV relativeFrom="paragraph">
              <wp:posOffset>-114300</wp:posOffset>
            </wp:positionV>
            <wp:extent cx="2171700" cy="1265555"/>
            <wp:effectExtent l="0" t="0" r="0" b="0"/>
            <wp:wrapSquare wrapText="bothSides"/>
            <wp:docPr id="1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71700" cy="12655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After sending that, choose the menu </w:t>
      </w:r>
    </w:p>
    <w:p w:rsidR="00A64F46" w:rsidRDefault="00A64F46" w:rsidP="00A64F46">
      <w:pPr>
        <w:jc w:val="both"/>
      </w:pPr>
      <w:r>
        <w:t xml:space="preserve">Transfer-&gt;Send file. </w:t>
      </w:r>
    </w:p>
    <w:p w:rsidR="00A64F46" w:rsidRDefault="00A64F46" w:rsidP="00A64F46">
      <w:pPr>
        <w:jc w:val="both"/>
      </w:pPr>
    </w:p>
    <w:p w:rsidR="00A64F46" w:rsidRDefault="00A64F46" w:rsidP="00A64F46">
      <w:pPr>
        <w:jc w:val="both"/>
      </w:pPr>
    </w:p>
    <w:p w:rsidR="00A64F46" w:rsidRDefault="00A64F46" w:rsidP="00A64F46">
      <w:pPr>
        <w:jc w:val="both"/>
      </w:pPr>
    </w:p>
    <w:p w:rsidR="00A64F46" w:rsidRDefault="00A64F46" w:rsidP="00A64F46">
      <w:pPr>
        <w:jc w:val="both"/>
      </w:pPr>
    </w:p>
    <w:p w:rsidR="00A64F46" w:rsidRDefault="00A64F46" w:rsidP="00A64F46">
      <w:pPr>
        <w:jc w:val="both"/>
      </w:pPr>
    </w:p>
    <w:p w:rsidR="000D559E" w:rsidRDefault="000D559E" w:rsidP="00A64F46">
      <w:pPr>
        <w:jc w:val="both"/>
        <w:rPr>
          <w:ins w:id="2585" w:author="Santiago Arellano" w:date="2016-03-31T17:00:00Z"/>
        </w:rPr>
      </w:pPr>
    </w:p>
    <w:p w:rsidR="00A64F46" w:rsidRDefault="00A64F46" w:rsidP="00A64F46">
      <w:pPr>
        <w:jc w:val="both"/>
      </w:pPr>
      <w:r>
        <w:t xml:space="preserve">Then choose the cfg.txt you want to upload and choose Zmodem transfer in the dialog. </w:t>
      </w:r>
    </w:p>
    <w:p w:rsidR="00A64F46" w:rsidRDefault="00A64F46" w:rsidP="00A64F46">
      <w:pPr>
        <w:jc w:val="both"/>
      </w:pPr>
    </w:p>
    <w:p w:rsidR="00A64F46" w:rsidRDefault="00A64F46" w:rsidP="00A64F46">
      <w:pPr>
        <w:keepNext/>
        <w:jc w:val="both"/>
      </w:pPr>
      <w:r>
        <w:rPr>
          <w:noProof/>
          <w:lang w:val="en-US"/>
        </w:rPr>
        <w:drawing>
          <wp:inline distT="0" distB="0" distL="0" distR="0" wp14:anchorId="3316EBF8" wp14:editId="116763E9">
            <wp:extent cx="3384550" cy="185229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84550" cy="1852295"/>
                    </a:xfrm>
                    <a:prstGeom prst="rect">
                      <a:avLst/>
                    </a:prstGeom>
                    <a:noFill/>
                    <a:ln>
                      <a:noFill/>
                    </a:ln>
                  </pic:spPr>
                </pic:pic>
              </a:graphicData>
            </a:graphic>
          </wp:inline>
        </w:drawing>
      </w:r>
    </w:p>
    <w:p w:rsidR="00A64F46" w:rsidRDefault="00A64F46" w:rsidP="00A64F46">
      <w:pPr>
        <w:pStyle w:val="Caption"/>
        <w:jc w:val="both"/>
      </w:pPr>
      <w:r>
        <w:t>Figure 15 Choose File to Download</w:t>
      </w:r>
    </w:p>
    <w:p w:rsidR="00A64F46" w:rsidRDefault="00A64F46" w:rsidP="00A64F46">
      <w:pPr>
        <w:jc w:val="both"/>
      </w:pPr>
    </w:p>
    <w:p w:rsidR="00A64F46" w:rsidRDefault="00A64F46" w:rsidP="00A64F46">
      <w:pPr>
        <w:jc w:val="both"/>
      </w:pPr>
      <w:r>
        <w:t>During this procedure, the HyperTerminal screen will show the following strings. It means that the remote PC is ready and waiting for the file.</w:t>
      </w:r>
    </w:p>
    <w:p w:rsidR="00A64F46" w:rsidRDefault="00A64F46" w:rsidP="00A64F46">
      <w:pPr>
        <w:jc w:val="both"/>
      </w:pPr>
    </w:p>
    <w:p w:rsidR="00A64F46" w:rsidRDefault="00A64F46" w:rsidP="00A64F46">
      <w:pPr>
        <w:keepNext/>
        <w:jc w:val="both"/>
      </w:pPr>
      <w:r>
        <w:rPr>
          <w:noProof/>
          <w:lang w:val="en-US"/>
        </w:rPr>
        <w:drawing>
          <wp:inline distT="0" distB="0" distL="0" distR="0" wp14:anchorId="46709AD1" wp14:editId="68F00E1A">
            <wp:extent cx="2018665" cy="90233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18665" cy="902335"/>
                    </a:xfrm>
                    <a:prstGeom prst="rect">
                      <a:avLst/>
                    </a:prstGeom>
                    <a:noFill/>
                    <a:ln>
                      <a:noFill/>
                    </a:ln>
                  </pic:spPr>
                </pic:pic>
              </a:graphicData>
            </a:graphic>
          </wp:inline>
        </w:drawing>
      </w:r>
    </w:p>
    <w:p w:rsidR="00A64F46" w:rsidRDefault="00A64F46" w:rsidP="00A64F46">
      <w:pPr>
        <w:pStyle w:val="Caption"/>
        <w:jc w:val="both"/>
      </w:pPr>
      <w:r>
        <w:t xml:space="preserve">Figure </w:t>
      </w:r>
      <w:r>
        <w:fldChar w:fldCharType="begin"/>
      </w:r>
      <w:r>
        <w:instrText xml:space="preserve"> SEQ Figure \* ARABIC </w:instrText>
      </w:r>
      <w:r>
        <w:fldChar w:fldCharType="separate"/>
      </w:r>
      <w:ins w:id="2586" w:author="Santiago Arellano" w:date="2016-03-31T17:01:00Z">
        <w:r w:rsidR="000D559E">
          <w:rPr>
            <w:noProof/>
          </w:rPr>
          <w:t>58</w:t>
        </w:r>
      </w:ins>
      <w:del w:id="2587" w:author="Santiago Arellano" w:date="2016-03-31T14:40:00Z">
        <w:r w:rsidR="00F05B6D" w:rsidDel="00E30787">
          <w:rPr>
            <w:noProof/>
          </w:rPr>
          <w:delText>54</w:delText>
        </w:r>
      </w:del>
      <w:r>
        <w:fldChar w:fldCharType="end"/>
      </w:r>
      <w:r>
        <w:t xml:space="preserve"> Waiting Messages during Downloading</w:t>
      </w:r>
    </w:p>
    <w:p w:rsidR="00A64F46" w:rsidRDefault="00A64F46" w:rsidP="00A64F46">
      <w:pPr>
        <w:jc w:val="both"/>
        <w:rPr>
          <w:b/>
        </w:rPr>
      </w:pPr>
    </w:p>
    <w:p w:rsidR="00A64F46" w:rsidRDefault="00A64F46" w:rsidP="00A64F46">
      <w:pPr>
        <w:jc w:val="both"/>
        <w:rPr>
          <w:b/>
        </w:rPr>
      </w:pPr>
      <w:r>
        <w:rPr>
          <w:b/>
        </w:rPr>
        <w:t xml:space="preserve">Note: </w:t>
      </w:r>
      <w:r w:rsidRPr="002D1E61">
        <w:t>When upload a file, make sure that there is not the file with same name in the remote PC. If there is, delete that file then upload.</w:t>
      </w:r>
    </w:p>
    <w:p w:rsidR="00A64F46" w:rsidRDefault="00A64F46" w:rsidP="00A64F46">
      <w:pPr>
        <w:jc w:val="both"/>
        <w:rPr>
          <w:b/>
        </w:rPr>
      </w:pPr>
    </w:p>
    <w:p w:rsidR="00A64F46" w:rsidRDefault="00A64F46" w:rsidP="00A64F46">
      <w:pPr>
        <w:jc w:val="both"/>
        <w:rPr>
          <w:b/>
        </w:rPr>
      </w:pPr>
    </w:p>
    <w:p w:rsidR="00A64F46" w:rsidRPr="007E2605" w:rsidRDefault="00A64F46" w:rsidP="00A64F46">
      <w:pPr>
        <w:jc w:val="both"/>
      </w:pPr>
    </w:p>
    <w:p w:rsidR="00A64F46" w:rsidRPr="00E91E9C" w:rsidRDefault="00A64F46" w:rsidP="00A64F46">
      <w:pPr>
        <w:pStyle w:val="Heading4"/>
        <w:rPr>
          <w:lang w:val="en-US"/>
          <w:rPrChange w:id="2588" w:author="Santiago Arellano" w:date="2016-03-30T12:47:00Z">
            <w:rPr/>
          </w:rPrChange>
        </w:rPr>
      </w:pPr>
      <w:bookmarkStart w:id="2589" w:name="_Toc133916062"/>
      <w:bookmarkStart w:id="2590" w:name="_Toc133916133"/>
      <w:bookmarkStart w:id="2591" w:name="_Toc133916160"/>
      <w:bookmarkStart w:id="2592" w:name="_Toc133916264"/>
      <w:bookmarkStart w:id="2593" w:name="_Toc133916294"/>
      <w:bookmarkStart w:id="2594" w:name="_Toc141088617"/>
      <w:bookmarkStart w:id="2595" w:name="_Toc141090458"/>
      <w:bookmarkStart w:id="2596" w:name="_Toc141090499"/>
      <w:bookmarkStart w:id="2597" w:name="_Toc141090935"/>
      <w:bookmarkStart w:id="2598" w:name="_Toc141091199"/>
      <w:bookmarkStart w:id="2599" w:name="_Toc164068272"/>
      <w:r w:rsidRPr="00E91E9C">
        <w:rPr>
          <w:lang w:val="en-US"/>
          <w:rPrChange w:id="2600" w:author="Santiago Arellano" w:date="2016-03-30T12:47:00Z">
            <w:rPr/>
          </w:rPrChange>
        </w:rPr>
        <w:t>5. Trouble Shooting with HyperTerminal</w:t>
      </w:r>
      <w:bookmarkEnd w:id="2589"/>
      <w:bookmarkEnd w:id="2590"/>
      <w:bookmarkEnd w:id="2591"/>
      <w:bookmarkEnd w:id="2592"/>
      <w:bookmarkEnd w:id="2593"/>
      <w:bookmarkEnd w:id="2594"/>
      <w:bookmarkEnd w:id="2595"/>
      <w:bookmarkEnd w:id="2596"/>
      <w:bookmarkEnd w:id="2597"/>
      <w:bookmarkEnd w:id="2598"/>
      <w:bookmarkEnd w:id="2599"/>
    </w:p>
    <w:p w:rsidR="00A64F46" w:rsidRPr="007E2605" w:rsidRDefault="00A64F46" w:rsidP="00A64F46">
      <w:pPr>
        <w:jc w:val="both"/>
      </w:pPr>
    </w:p>
    <w:p w:rsidR="00A64F46" w:rsidRDefault="00A64F46" w:rsidP="00A64F46">
      <w:pPr>
        <w:numPr>
          <w:ilvl w:val="0"/>
          <w:numId w:val="16"/>
        </w:numPr>
        <w:tabs>
          <w:tab w:val="clear" w:pos="720"/>
          <w:tab w:val="num" w:pos="360"/>
        </w:tabs>
        <w:ind w:left="360"/>
        <w:jc w:val="both"/>
      </w:pPr>
      <w:r>
        <w:t>Is Scanning DOAS is running?</w:t>
      </w:r>
    </w:p>
    <w:p w:rsidR="00A64F46" w:rsidRDefault="00A64F46" w:rsidP="00A64F46">
      <w:pPr>
        <w:jc w:val="both"/>
      </w:pPr>
      <w:r>
        <w:t>Start HyperTerminal. Switch to “Stdio: User” mode. If the messages are updating, the Scanning DOAS is running. If it seems not running, you can type “kongo” to start kongo.exe program.</w:t>
      </w:r>
    </w:p>
    <w:p w:rsidR="00A64F46" w:rsidRDefault="00A64F46" w:rsidP="00A64F46">
      <w:pPr>
        <w:jc w:val="both"/>
      </w:pPr>
    </w:p>
    <w:p w:rsidR="00A64F46" w:rsidRDefault="00A64F46" w:rsidP="00A64F46">
      <w:pPr>
        <w:numPr>
          <w:ilvl w:val="0"/>
          <w:numId w:val="16"/>
        </w:numPr>
        <w:tabs>
          <w:tab w:val="clear" w:pos="720"/>
          <w:tab w:val="num" w:pos="360"/>
        </w:tabs>
        <w:ind w:left="360"/>
        <w:jc w:val="both"/>
      </w:pPr>
      <w:r>
        <w:t>How can I update one file in the remote PC?</w:t>
      </w:r>
    </w:p>
    <w:p w:rsidR="00A64F46" w:rsidRDefault="00A64F46" w:rsidP="00A64F46">
      <w:pPr>
        <w:jc w:val="both"/>
      </w:pPr>
      <w:r>
        <w:t>Start HyperTerminal. First, go to disk B. Delete the existing old file. Then use Ztrans command to upload file.</w:t>
      </w:r>
    </w:p>
    <w:p w:rsidR="00A64F46" w:rsidRDefault="00A64F46" w:rsidP="005F0C49">
      <w:pPr>
        <w:jc w:val="both"/>
      </w:pPr>
    </w:p>
    <w:p w:rsidR="00A64F46" w:rsidRDefault="00A64F46" w:rsidP="005F0C49">
      <w:pPr>
        <w:jc w:val="both"/>
      </w:pPr>
    </w:p>
    <w:p w:rsidR="00A64F46" w:rsidRDefault="00A64F46" w:rsidP="005F0C49">
      <w:pPr>
        <w:jc w:val="both"/>
      </w:pPr>
    </w:p>
    <w:p w:rsidR="00A64F46" w:rsidRDefault="00A64F46" w:rsidP="00A64F46">
      <w:pPr>
        <w:pStyle w:val="Heading3"/>
      </w:pPr>
      <w:bookmarkStart w:id="2601" w:name="_Toc450222049"/>
      <w:r>
        <w:lastRenderedPageBreak/>
        <w:t>Use of the File Transfer Dialog in the NOVAC software (only for Beck PC instruments (version 1))</w:t>
      </w:r>
      <w:bookmarkEnd w:id="2601"/>
    </w:p>
    <w:p w:rsidR="00A64F46" w:rsidRPr="00A64F46" w:rsidRDefault="00A64F46" w:rsidP="00A64F46"/>
    <w:p w:rsidR="00A64F46" w:rsidRPr="0086210D" w:rsidRDefault="00A64F46" w:rsidP="00A64F46">
      <w:r>
        <w:t>When the routine file transferring is not running, you can manually transfer files. Click menu “Configuration -&gt; File Transfer” to directly transfer file between your computer and the scanner.</w:t>
      </w:r>
    </w:p>
    <w:p w:rsidR="00A64F46" w:rsidRDefault="00A64F46" w:rsidP="00A64F46">
      <w:bookmarkStart w:id="2602" w:name="_Toc141090442"/>
      <w:r>
        <w:rPr>
          <w:noProof/>
          <w:lang w:val="en-US"/>
        </w:rPr>
        <w:drawing>
          <wp:inline distT="0" distB="0" distL="0" distR="0" wp14:anchorId="5C59F4E7" wp14:editId="02152C9F">
            <wp:extent cx="5486400" cy="34791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3479165"/>
                    </a:xfrm>
                    <a:prstGeom prst="rect">
                      <a:avLst/>
                    </a:prstGeom>
                    <a:noFill/>
                    <a:ln>
                      <a:noFill/>
                    </a:ln>
                  </pic:spPr>
                </pic:pic>
              </a:graphicData>
            </a:graphic>
          </wp:inline>
        </w:drawing>
      </w:r>
      <w:bookmarkEnd w:id="2602"/>
    </w:p>
    <w:p w:rsidR="00A64F46" w:rsidRDefault="00A64F46" w:rsidP="00A64F46">
      <w:pPr>
        <w:pStyle w:val="Caption"/>
      </w:pPr>
      <w:r>
        <w:t>Figure 10 File Transfer Dialog</w:t>
      </w:r>
    </w:p>
    <w:p w:rsidR="00A64F46" w:rsidRDefault="00A64F46" w:rsidP="00A64F46">
      <w:bookmarkStart w:id="2603" w:name="_Toc141090443"/>
      <w:bookmarkStart w:id="2604" w:name="_Toc141090484"/>
      <w:bookmarkStart w:id="2605" w:name="_Toc141090920"/>
      <w:bookmarkStart w:id="2606" w:name="_Toc141091184"/>
      <w:bookmarkStart w:id="2607" w:name="_Toc164068236"/>
    </w:p>
    <w:p w:rsidR="00A64F46" w:rsidRPr="00E91E9C" w:rsidRDefault="00A64F46" w:rsidP="00A64F46">
      <w:pPr>
        <w:pStyle w:val="Heading4"/>
        <w:rPr>
          <w:lang w:val="en-US"/>
          <w:rPrChange w:id="2608" w:author="Santiago Arellano" w:date="2016-03-30T12:47:00Z">
            <w:rPr/>
          </w:rPrChange>
        </w:rPr>
      </w:pPr>
      <w:r w:rsidRPr="00E91E9C">
        <w:rPr>
          <w:lang w:val="en-US"/>
          <w:rPrChange w:id="2609" w:author="Santiago Arellano" w:date="2016-03-30T12:47:00Z">
            <w:rPr/>
          </w:rPrChange>
        </w:rPr>
        <w:t>Show File List</w:t>
      </w:r>
      <w:bookmarkEnd w:id="2603"/>
      <w:bookmarkEnd w:id="2604"/>
      <w:bookmarkEnd w:id="2605"/>
      <w:bookmarkEnd w:id="2606"/>
      <w:bookmarkEnd w:id="2607"/>
    </w:p>
    <w:p w:rsidR="00A64F46" w:rsidRDefault="00A64F46" w:rsidP="00A64F46">
      <w:r>
        <w:t>Click one scanner in the list on the left of the dialog. The file list will be shown. If it is not successful, click it one more time.</w:t>
      </w:r>
    </w:p>
    <w:p w:rsidR="00A64F46" w:rsidRDefault="00A64F46" w:rsidP="00A64F46">
      <w:pPr>
        <w:pStyle w:val="Heading4"/>
      </w:pPr>
      <w:bookmarkStart w:id="2610" w:name="_Toc141090444"/>
      <w:bookmarkStart w:id="2611" w:name="_Toc141090485"/>
      <w:bookmarkStart w:id="2612" w:name="_Toc141090921"/>
      <w:bookmarkStart w:id="2613" w:name="_Toc141091185"/>
      <w:bookmarkStart w:id="2614" w:name="_Toc164068237"/>
      <w:r>
        <w:lastRenderedPageBreak/>
        <w:t>Download File</w:t>
      </w:r>
      <w:bookmarkEnd w:id="2610"/>
      <w:bookmarkEnd w:id="2611"/>
      <w:bookmarkEnd w:id="2612"/>
      <w:bookmarkEnd w:id="2613"/>
      <w:bookmarkEnd w:id="2614"/>
    </w:p>
    <w:p w:rsidR="00A64F46" w:rsidRDefault="00A64F46" w:rsidP="00A64F46">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28"/>
        <w:gridCol w:w="5760"/>
      </w:tblGrid>
      <w:tr w:rsidR="00A64F46" w:rsidTr="004B1F3F">
        <w:tc>
          <w:tcPr>
            <w:tcW w:w="3528" w:type="dxa"/>
          </w:tcPr>
          <w:p w:rsidR="00A64F46" w:rsidRDefault="00A64F46" w:rsidP="004B1F3F">
            <w:pPr>
              <w:keepNext/>
            </w:pPr>
            <w:r>
              <w:rPr>
                <w:noProof/>
                <w:lang w:val="en-US"/>
              </w:rPr>
              <w:drawing>
                <wp:inline distT="0" distB="0" distL="0" distR="0" wp14:anchorId="015D760E" wp14:editId="7986A398">
                  <wp:extent cx="1899920" cy="2672080"/>
                  <wp:effectExtent l="0" t="0" r="5080" b="0"/>
                  <wp:docPr id="27" name="Picture 27" descr="FileTransfer_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Transfer_Downloa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99920" cy="2672080"/>
                          </a:xfrm>
                          <a:prstGeom prst="rect">
                            <a:avLst/>
                          </a:prstGeom>
                          <a:noFill/>
                          <a:ln>
                            <a:noFill/>
                          </a:ln>
                        </pic:spPr>
                      </pic:pic>
                    </a:graphicData>
                  </a:graphic>
                </wp:inline>
              </w:drawing>
            </w:r>
          </w:p>
          <w:p w:rsidR="00A64F46" w:rsidRPr="001911CF" w:rsidRDefault="00A64F46" w:rsidP="004B1F3F">
            <w:pPr>
              <w:pStyle w:val="Caption"/>
            </w:pPr>
            <w:r>
              <w:t xml:space="preserve">Figure </w:t>
            </w:r>
            <w:r>
              <w:fldChar w:fldCharType="begin"/>
            </w:r>
            <w:r>
              <w:instrText xml:space="preserve"> SEQ Figure \* ARABIC </w:instrText>
            </w:r>
            <w:r>
              <w:fldChar w:fldCharType="separate"/>
            </w:r>
            <w:ins w:id="2615" w:author="Santiago Arellano" w:date="2016-03-31T17:01:00Z">
              <w:r w:rsidR="000D559E">
                <w:rPr>
                  <w:noProof/>
                </w:rPr>
                <w:t>59</w:t>
              </w:r>
            </w:ins>
            <w:del w:id="2616" w:author="Santiago Arellano" w:date="2016-03-31T14:40:00Z">
              <w:r w:rsidR="00F05B6D" w:rsidDel="00E30787">
                <w:rPr>
                  <w:noProof/>
                </w:rPr>
                <w:delText>55</w:delText>
              </w:r>
            </w:del>
            <w:r>
              <w:fldChar w:fldCharType="end"/>
            </w:r>
            <w:r>
              <w:t xml:space="preserve">. </w:t>
            </w:r>
            <w:r w:rsidRPr="00FD4154">
              <w:t>Popup Menu in File List</w:t>
            </w:r>
          </w:p>
          <w:p w:rsidR="00A64F46" w:rsidRDefault="00A64F46" w:rsidP="004B1F3F">
            <w:pPr>
              <w:keepNext/>
            </w:pPr>
          </w:p>
        </w:tc>
        <w:tc>
          <w:tcPr>
            <w:tcW w:w="5760" w:type="dxa"/>
          </w:tcPr>
          <w:p w:rsidR="00A64F46" w:rsidRDefault="00A64F46" w:rsidP="004B1F3F">
            <w:pPr>
              <w:keepNext/>
            </w:pPr>
            <w:r>
              <w:t>Right-click one file in the “File List”, a menu will pop up. Click “Download” to download the file that you have selected. Then a “Save As” dialog will ask for the directory to save the file. Choose the correct directory that you want to save the file. Then the downloading begins. The status will be shown in the “Status Message” box in both the main window and this dialog.</w:t>
            </w:r>
          </w:p>
        </w:tc>
      </w:tr>
    </w:tbl>
    <w:p w:rsidR="00A64F46" w:rsidRDefault="00A64F46" w:rsidP="00A64F46">
      <w:pPr>
        <w:keepNext/>
      </w:pPr>
    </w:p>
    <w:p w:rsidR="00A64F46" w:rsidRDefault="00A64F46" w:rsidP="00A64F46">
      <w:pPr>
        <w:pStyle w:val="Heading4"/>
      </w:pPr>
      <w:r>
        <w:t>Download Folder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rsidTr="004B1F3F">
        <w:tc>
          <w:tcPr>
            <w:tcW w:w="3708" w:type="dxa"/>
          </w:tcPr>
          <w:p w:rsidR="00A64F46" w:rsidRDefault="00A64F46" w:rsidP="004B1F3F">
            <w:pPr>
              <w:keepNext/>
            </w:pPr>
            <w:r>
              <w:rPr>
                <w:noProof/>
                <w:lang w:val="en-US"/>
              </w:rPr>
              <w:drawing>
                <wp:inline distT="0" distB="0" distL="0" distR="0" wp14:anchorId="3D3EEB02" wp14:editId="31CA8EDC">
                  <wp:extent cx="1899920" cy="3372485"/>
                  <wp:effectExtent l="0" t="0" r="5080" b="0"/>
                  <wp:docPr id="28" name="Picture 28" descr="FileTransfer_Downloa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leTransfer_DownloadFold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99920" cy="3372485"/>
                          </a:xfrm>
                          <a:prstGeom prst="rect">
                            <a:avLst/>
                          </a:prstGeom>
                          <a:noFill/>
                          <a:ln>
                            <a:noFill/>
                          </a:ln>
                        </pic:spPr>
                      </pic:pic>
                    </a:graphicData>
                  </a:graphic>
                </wp:inline>
              </w:drawing>
            </w:r>
          </w:p>
          <w:p w:rsidR="00A64F46" w:rsidRDefault="00A64F46" w:rsidP="004B1F3F">
            <w:pPr>
              <w:pStyle w:val="Caption"/>
            </w:pPr>
            <w:r>
              <w:t xml:space="preserve">Figure </w:t>
            </w:r>
            <w:r>
              <w:fldChar w:fldCharType="begin"/>
            </w:r>
            <w:r>
              <w:instrText xml:space="preserve"> SEQ Figure \* ARABIC </w:instrText>
            </w:r>
            <w:r>
              <w:fldChar w:fldCharType="separate"/>
            </w:r>
            <w:ins w:id="2617" w:author="Santiago Arellano" w:date="2016-03-31T17:01:00Z">
              <w:r w:rsidR="000D559E">
                <w:rPr>
                  <w:noProof/>
                </w:rPr>
                <w:t>60</w:t>
              </w:r>
            </w:ins>
            <w:del w:id="2618" w:author="Santiago Arellano" w:date="2016-03-31T14:40:00Z">
              <w:r w:rsidR="00F05B6D" w:rsidDel="00E30787">
                <w:rPr>
                  <w:noProof/>
                </w:rPr>
                <w:delText>56</w:delText>
              </w:r>
            </w:del>
            <w:r>
              <w:fldChar w:fldCharType="end"/>
            </w:r>
            <w:r>
              <w:t xml:space="preserve">. </w:t>
            </w:r>
            <w:r w:rsidRPr="00FD4154">
              <w:t>Popup Menu in File List</w:t>
            </w:r>
          </w:p>
        </w:tc>
        <w:tc>
          <w:tcPr>
            <w:tcW w:w="5580" w:type="dxa"/>
          </w:tcPr>
          <w:p w:rsidR="00A64F46" w:rsidRDefault="00A64F46" w:rsidP="004B1F3F">
            <w:r>
              <w:t xml:space="preserve">Right-click one folder in the “File List”, a menu will pop up. Click “Download Folder” to download the folder that you have selected and all files in it. </w:t>
            </w:r>
          </w:p>
          <w:p w:rsidR="00A64F46" w:rsidRDefault="00A64F46" w:rsidP="004B1F3F">
            <w:r>
              <w:t>Then a “Save As” dialog will ask for the directory where to save the folder. Choose the correct directory that you want to save the folder. Then the downloading begins. The status will be shown in the “Status Message” box in both the main window and this dialog.</w:t>
            </w:r>
          </w:p>
        </w:tc>
      </w:tr>
    </w:tbl>
    <w:p w:rsidR="00A64F46" w:rsidRDefault="00A64F46" w:rsidP="00A64F46">
      <w:pPr>
        <w:keepNext/>
      </w:pPr>
    </w:p>
    <w:p w:rsidR="00A64F46" w:rsidRDefault="00A64F46" w:rsidP="00A64F46">
      <w:bookmarkStart w:id="2619" w:name="_Toc141090445"/>
      <w:bookmarkStart w:id="2620" w:name="_Toc141090486"/>
      <w:bookmarkStart w:id="2621" w:name="_Toc141090922"/>
      <w:bookmarkStart w:id="2622" w:name="_Toc141091186"/>
      <w:bookmarkStart w:id="2623" w:name="_Toc164068238"/>
    </w:p>
    <w:p w:rsidR="00A64F46" w:rsidRDefault="00A64F46" w:rsidP="00A64F46"/>
    <w:p w:rsidR="00A64F46" w:rsidRPr="00E91E9C" w:rsidRDefault="00A64F46" w:rsidP="00A64F46">
      <w:pPr>
        <w:pStyle w:val="Heading4"/>
        <w:rPr>
          <w:lang w:val="en-US"/>
          <w:rPrChange w:id="2624" w:author="Santiago Arellano" w:date="2016-03-30T12:47:00Z">
            <w:rPr/>
          </w:rPrChange>
        </w:rPr>
      </w:pPr>
      <w:r w:rsidRPr="00E91E9C">
        <w:rPr>
          <w:lang w:val="en-US"/>
          <w:rPrChange w:id="2625" w:author="Santiago Arellano" w:date="2016-03-30T12:47:00Z">
            <w:rPr/>
          </w:rPrChange>
        </w:rPr>
        <w:lastRenderedPageBreak/>
        <w:t>View a Text File Content</w:t>
      </w:r>
      <w:bookmarkEnd w:id="2619"/>
      <w:bookmarkEnd w:id="2620"/>
      <w:bookmarkEnd w:id="2621"/>
      <w:bookmarkEnd w:id="2622"/>
      <w:bookmarkEnd w:id="2623"/>
    </w:p>
    <w:p w:rsidR="00A64F46" w:rsidRDefault="00A64F46" w:rsidP="00A64F46">
      <w:pPr>
        <w:keepNext/>
      </w:pPr>
      <w:r>
        <w:t xml:space="preserve">This function is to read the content of the text files (files with suffix as “.txt” and “.ini”) in the scanner. </w:t>
      </w:r>
    </w:p>
    <w:p w:rsidR="00A64F46" w:rsidRDefault="00A64F46" w:rsidP="00A64F46">
      <w:pPr>
        <w:keepNext/>
      </w:pPr>
      <w:r>
        <w:t xml:space="preserve">Right-click one file in the “File List”, a menu will pop up. Click “View File” to download and see the file content that you have selected. The file content will be shown in the big edit box on the right of the dialog. Then the downloading begins. The status will be shown in the “Status Message” box in both the main window and this dialog. </w:t>
      </w:r>
    </w:p>
    <w:p w:rsidR="00A64F46" w:rsidRDefault="00A64F46" w:rsidP="00A64F46">
      <w:pPr>
        <w:keepNext/>
      </w:pPr>
      <w:r>
        <w:t xml:space="preserve">The file content is editable. You can click </w:t>
      </w:r>
      <w:r>
        <w:rPr>
          <w:noProof/>
          <w:lang w:val="en-US"/>
        </w:rPr>
        <w:drawing>
          <wp:inline distT="0" distB="0" distL="0" distR="0" wp14:anchorId="42D74D50" wp14:editId="58BDC32A">
            <wp:extent cx="1211580" cy="2374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11580" cy="237490"/>
                    </a:xfrm>
                    <a:prstGeom prst="rect">
                      <a:avLst/>
                    </a:prstGeom>
                    <a:noFill/>
                    <a:ln>
                      <a:noFill/>
                    </a:ln>
                  </pic:spPr>
                </pic:pic>
              </a:graphicData>
            </a:graphic>
          </wp:inline>
        </w:drawing>
      </w:r>
      <w:r>
        <w:t xml:space="preserve"> to edit it and replace the original file in the remote scanner.</w:t>
      </w:r>
    </w:p>
    <w:p w:rsidR="00A64F46" w:rsidRDefault="00A64F46" w:rsidP="00A64F46">
      <w:pPr>
        <w:keepNext/>
      </w:pPr>
    </w:p>
    <w:p w:rsidR="00A64F46" w:rsidRPr="00E91E9C" w:rsidRDefault="00A64F46" w:rsidP="00A64F46">
      <w:pPr>
        <w:pStyle w:val="Heading4"/>
        <w:rPr>
          <w:lang w:val="en-US"/>
          <w:rPrChange w:id="2626" w:author="Santiago Arellano" w:date="2016-03-30T12:47:00Z">
            <w:rPr/>
          </w:rPrChange>
        </w:rPr>
      </w:pPr>
      <w:r w:rsidRPr="00E91E9C">
        <w:rPr>
          <w:lang w:val="en-US"/>
          <w:rPrChange w:id="2627" w:author="Santiago Arellano" w:date="2016-03-30T12:47:00Z">
            <w:rPr/>
          </w:rPrChange>
        </w:rPr>
        <w:t>View the content of a Folder</w:t>
      </w:r>
    </w:p>
    <w:tbl>
      <w:tblPr>
        <w:tblStyle w:val="TableGrid"/>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rsidTr="004B1F3F">
        <w:tc>
          <w:tcPr>
            <w:tcW w:w="3708" w:type="dxa"/>
          </w:tcPr>
          <w:p w:rsidR="00A64F46" w:rsidRDefault="00A64F46" w:rsidP="004B1F3F">
            <w:pPr>
              <w:keepNext/>
            </w:pPr>
            <w:r>
              <w:rPr>
                <w:noProof/>
                <w:lang w:val="en-US"/>
              </w:rPr>
              <w:drawing>
                <wp:inline distT="0" distB="0" distL="0" distR="0" wp14:anchorId="02F4F894" wp14:editId="0AF102D6">
                  <wp:extent cx="1828800" cy="3384550"/>
                  <wp:effectExtent l="0" t="0" r="0" b="6350"/>
                  <wp:docPr id="30" name="Picture 30" descr="FileTransfer_Expan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leTransfer_ExpandFold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28800" cy="3384550"/>
                          </a:xfrm>
                          <a:prstGeom prst="rect">
                            <a:avLst/>
                          </a:prstGeom>
                          <a:noFill/>
                          <a:ln>
                            <a:noFill/>
                          </a:ln>
                        </pic:spPr>
                      </pic:pic>
                    </a:graphicData>
                  </a:graphic>
                </wp:inline>
              </w:drawing>
            </w:r>
          </w:p>
          <w:p w:rsidR="00A64F46" w:rsidRDefault="00A64F46" w:rsidP="004B1F3F">
            <w:pPr>
              <w:pStyle w:val="Caption"/>
            </w:pPr>
            <w:r>
              <w:t xml:space="preserve">Figure </w:t>
            </w:r>
            <w:r>
              <w:fldChar w:fldCharType="begin"/>
            </w:r>
            <w:r>
              <w:instrText xml:space="preserve"> SEQ Figure \* ARABIC </w:instrText>
            </w:r>
            <w:r>
              <w:fldChar w:fldCharType="separate"/>
            </w:r>
            <w:ins w:id="2628" w:author="Santiago Arellano" w:date="2016-03-31T17:01:00Z">
              <w:r w:rsidR="000D559E">
                <w:rPr>
                  <w:noProof/>
                </w:rPr>
                <w:t>61</w:t>
              </w:r>
            </w:ins>
            <w:del w:id="2629" w:author="Santiago Arellano" w:date="2016-03-31T14:40:00Z">
              <w:r w:rsidR="00F05B6D" w:rsidDel="00E30787">
                <w:rPr>
                  <w:noProof/>
                </w:rPr>
                <w:delText>57</w:delText>
              </w:r>
            </w:del>
            <w:r>
              <w:fldChar w:fldCharType="end"/>
            </w:r>
            <w:r>
              <w:t>.</w:t>
            </w:r>
            <w:r w:rsidRPr="00FD4154">
              <w:t xml:space="preserve"> Popup Menu in File List</w:t>
            </w:r>
          </w:p>
        </w:tc>
        <w:tc>
          <w:tcPr>
            <w:tcW w:w="5580" w:type="dxa"/>
          </w:tcPr>
          <w:p w:rsidR="00A64F46" w:rsidRDefault="00A64F46" w:rsidP="004B1F3F">
            <w:r>
              <w:t>Right-click one folder in the “File List”, a menu will pop up. Click “Expand Folder” to expand the file list with the files inside the marked folder. After some seconds (time depends on the data speed) the file list will update and show files inside the marked folder.</w:t>
            </w:r>
          </w:p>
        </w:tc>
      </w:tr>
    </w:tbl>
    <w:p w:rsidR="00A64F46" w:rsidRDefault="00A64F46" w:rsidP="00A64F46">
      <w:pPr>
        <w:keepNext/>
      </w:pPr>
    </w:p>
    <w:p w:rsidR="00A64F46" w:rsidRPr="00E91E9C" w:rsidRDefault="00A64F46" w:rsidP="00A64F46">
      <w:pPr>
        <w:pStyle w:val="Heading4"/>
        <w:rPr>
          <w:lang w:val="en-US"/>
          <w:rPrChange w:id="2630" w:author="Santiago Arellano" w:date="2016-03-30T12:47:00Z">
            <w:rPr/>
          </w:rPrChange>
        </w:rPr>
      </w:pPr>
      <w:bookmarkStart w:id="2631" w:name="_Toc141090446"/>
      <w:bookmarkStart w:id="2632" w:name="_Toc141090487"/>
      <w:bookmarkStart w:id="2633" w:name="_Toc141090923"/>
      <w:bookmarkStart w:id="2634" w:name="_Toc141091187"/>
      <w:bookmarkStart w:id="2635" w:name="_Toc164068239"/>
      <w:r w:rsidRPr="00E91E9C">
        <w:rPr>
          <w:lang w:val="en-US"/>
          <w:rPrChange w:id="2636" w:author="Santiago Arellano" w:date="2016-03-30T12:47:00Z">
            <w:rPr/>
          </w:rPrChange>
        </w:rPr>
        <w:t>Delete a File</w:t>
      </w:r>
      <w:bookmarkEnd w:id="2631"/>
      <w:bookmarkEnd w:id="2632"/>
      <w:bookmarkEnd w:id="2633"/>
      <w:bookmarkEnd w:id="2634"/>
      <w:bookmarkEnd w:id="2635"/>
    </w:p>
    <w:p w:rsidR="00A64F46" w:rsidRDefault="00A64F46" w:rsidP="00A64F46">
      <w:r>
        <w:t xml:space="preserve">Right-click one file in the “File List”, a menu will pop up. Click “Delete” to delete the file that you have selected. Then a dialog will whether you want to delete it. Choose “Yes” to delete it. </w:t>
      </w:r>
    </w:p>
    <w:p w:rsidR="00A64F46" w:rsidRDefault="00A64F46" w:rsidP="00A64F46">
      <w:r>
        <w:t>Note: You can</w:t>
      </w:r>
      <w:del w:id="2637" w:author="Santiago Arellano" w:date="2016-03-31T17:01:00Z">
        <w:r w:rsidDel="000D559E">
          <w:delText xml:space="preserve"> </w:delText>
        </w:r>
      </w:del>
      <w:r>
        <w:t>not undo this function.</w:t>
      </w:r>
    </w:p>
    <w:p w:rsidR="00A64F46" w:rsidRPr="00CD5B54" w:rsidRDefault="00A64F46" w:rsidP="00A64F46"/>
    <w:p w:rsidR="00A64F46" w:rsidRPr="00E91E9C" w:rsidRDefault="00A64F46" w:rsidP="00A64F46">
      <w:pPr>
        <w:pStyle w:val="Heading4"/>
        <w:rPr>
          <w:lang w:val="en-US"/>
          <w:rPrChange w:id="2638" w:author="Santiago Arellano" w:date="2016-03-30T12:47:00Z">
            <w:rPr/>
          </w:rPrChange>
        </w:rPr>
      </w:pPr>
      <w:bookmarkStart w:id="2639" w:name="_Toc141090447"/>
      <w:bookmarkStart w:id="2640" w:name="_Toc141090488"/>
      <w:bookmarkStart w:id="2641" w:name="_Toc141090924"/>
      <w:bookmarkStart w:id="2642" w:name="_Toc141091188"/>
      <w:bookmarkStart w:id="2643" w:name="_Toc164068240"/>
      <w:r w:rsidRPr="00E91E9C">
        <w:rPr>
          <w:lang w:val="en-US"/>
          <w:rPrChange w:id="2644" w:author="Santiago Arellano" w:date="2016-03-30T12:47:00Z">
            <w:rPr/>
          </w:rPrChange>
        </w:rPr>
        <w:t>Upload a File</w:t>
      </w:r>
      <w:bookmarkEnd w:id="2639"/>
      <w:bookmarkEnd w:id="2640"/>
      <w:bookmarkEnd w:id="2641"/>
      <w:bookmarkEnd w:id="2642"/>
      <w:bookmarkEnd w:id="2643"/>
    </w:p>
    <w:p w:rsidR="00A64F46" w:rsidRDefault="00A64F46" w:rsidP="00A64F46">
      <w:r>
        <w:t>Click “Browse” button to select a file in your computer. Then choose the disk where you want to upload the file to.</w:t>
      </w:r>
    </w:p>
    <w:p w:rsidR="00A64F46" w:rsidRDefault="00A64F46" w:rsidP="00A64F46"/>
    <w:p w:rsidR="00A64F46" w:rsidRDefault="00A64F46" w:rsidP="00A64F46">
      <w:r>
        <w:rPr>
          <w:noProof/>
          <w:lang w:val="en-US"/>
        </w:rPr>
        <w:drawing>
          <wp:inline distT="0" distB="0" distL="0" distR="0" wp14:anchorId="5B0680A5" wp14:editId="23820D8E">
            <wp:extent cx="1270635" cy="52260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70635" cy="522605"/>
                    </a:xfrm>
                    <a:prstGeom prst="rect">
                      <a:avLst/>
                    </a:prstGeom>
                    <a:noFill/>
                    <a:ln>
                      <a:noFill/>
                    </a:ln>
                  </pic:spPr>
                </pic:pic>
              </a:graphicData>
            </a:graphic>
          </wp:inline>
        </w:drawing>
      </w:r>
    </w:p>
    <w:p w:rsidR="00A64F46" w:rsidRDefault="00A64F46" w:rsidP="00A64F46"/>
    <w:p w:rsidR="00A64F46" w:rsidRDefault="00A64F46" w:rsidP="00A64F46">
      <w:r>
        <w:t xml:space="preserve">Then click </w:t>
      </w:r>
      <w:r>
        <w:rPr>
          <w:noProof/>
          <w:lang w:val="en-US"/>
        </w:rPr>
        <w:drawing>
          <wp:inline distT="0" distB="0" distL="0" distR="0" wp14:anchorId="4F4EC00D" wp14:editId="1B2A86CB">
            <wp:extent cx="735965" cy="21399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5965" cy="213995"/>
                    </a:xfrm>
                    <a:prstGeom prst="rect">
                      <a:avLst/>
                    </a:prstGeom>
                    <a:noFill/>
                    <a:ln>
                      <a:noFill/>
                    </a:ln>
                  </pic:spPr>
                </pic:pic>
              </a:graphicData>
            </a:graphic>
          </wp:inline>
        </w:drawing>
      </w:r>
      <w:r>
        <w:t xml:space="preserve"> button to upload the file.</w:t>
      </w:r>
    </w:p>
    <w:p w:rsidR="005F0C49" w:rsidRDefault="005F0C49" w:rsidP="005F0C49">
      <w:pPr>
        <w:jc w:val="both"/>
      </w:pPr>
      <w:r>
        <w:br w:type="page"/>
      </w:r>
    </w:p>
    <w:p w:rsidR="005F0C49" w:rsidRDefault="005F0C49" w:rsidP="005F7356">
      <w:pPr>
        <w:jc w:val="both"/>
      </w:pPr>
    </w:p>
    <w:p w:rsidR="005F7356" w:rsidRDefault="005F7356" w:rsidP="00A64F46">
      <w:pPr>
        <w:pStyle w:val="Heading2"/>
      </w:pPr>
      <w:bookmarkStart w:id="2645" w:name="_Toc450222050"/>
      <w:r w:rsidRPr="000D71C0">
        <w:t xml:space="preserve">Version 2 </w:t>
      </w:r>
      <w:r w:rsidR="00A64F46">
        <w:t>(</w:t>
      </w:r>
      <w:r w:rsidRPr="000D71C0">
        <w:t>Axis</w:t>
      </w:r>
      <w:r w:rsidR="00A64F46">
        <w:t>) electronics</w:t>
      </w:r>
      <w:bookmarkEnd w:id="2645"/>
    </w:p>
    <w:p w:rsidR="00A64F46" w:rsidRPr="00A64F46" w:rsidRDefault="00A64F46" w:rsidP="00A64F46">
      <w:pPr>
        <w:pStyle w:val="Heading3"/>
      </w:pPr>
      <w:bookmarkStart w:id="2646" w:name="_Toc450222051"/>
      <w:r>
        <w:t>Technical information</w:t>
      </w:r>
      <w:bookmarkEnd w:id="2646"/>
    </w:p>
    <w:p w:rsidR="00A64F46" w:rsidRPr="00A64F46" w:rsidRDefault="00A64F46" w:rsidP="00A64F46"/>
    <w:p w:rsidR="005F7356" w:rsidRDefault="005F7356" w:rsidP="005F7356">
      <w:pPr>
        <w:jc w:val="center"/>
      </w:pPr>
      <w:r>
        <w:rPr>
          <w:noProof/>
          <w:lang w:val="en-US"/>
        </w:rPr>
        <w:drawing>
          <wp:inline distT="0" distB="0" distL="0" distR="0" wp14:anchorId="4981EBF1" wp14:editId="1845605C">
            <wp:extent cx="3752850" cy="20307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52850" cy="2030730"/>
                    </a:xfrm>
                    <a:prstGeom prst="rect">
                      <a:avLst/>
                    </a:prstGeom>
                    <a:noFill/>
                    <a:ln>
                      <a:noFill/>
                    </a:ln>
                  </pic:spPr>
                </pic:pic>
              </a:graphicData>
            </a:graphic>
          </wp:inline>
        </w:drawing>
      </w:r>
    </w:p>
    <w:p w:rsidR="005F7356" w:rsidRPr="0002638E" w:rsidRDefault="005F7356" w:rsidP="005F7356"/>
    <w:p w:rsidR="005F7356" w:rsidRDefault="005F7356" w:rsidP="005F7356">
      <w:r>
        <w:t>The version 2 control system is based on an Axis 89 Device Server.</w:t>
      </w:r>
    </w:p>
    <w:p w:rsidR="005F7356" w:rsidRDefault="005F7356" w:rsidP="005F7356"/>
    <w:p w:rsidR="005F7356" w:rsidRDefault="005F7356" w:rsidP="005F7356">
      <w:r>
        <w:t xml:space="preserve">The device server has two Ethernet – ports (one 10 MBit/s and one 100 MBit/s), three serial (RS232) ports and one USB – port (v1.1). The processor is a 32 bit RISC processor. The operating system and software are stored a built in 32 MB flash card, of which the operating system uses 4 MB, leaving 28 MB for software. Collected data is stored on an inserted SD-card using FAT32. Power supply accepted is 8 – 20 </w:t>
      </w:r>
      <w:smartTag w:uri="urn:schemas-microsoft-com:office:smarttags" w:element="place">
        <w:smartTag w:uri="urn:schemas-microsoft-com:office:smarttags" w:element="City">
          <w:r>
            <w:t>V</w:t>
          </w:r>
        </w:smartTag>
        <w:r>
          <w:t xml:space="preserve"> </w:t>
        </w:r>
        <w:smartTag w:uri="urn:schemas-microsoft-com:office:smarttags" w:element="State">
          <w:r>
            <w:t>DC</w:t>
          </w:r>
        </w:smartTag>
      </w:smartTag>
      <w:r>
        <w:t xml:space="preserve">, with a typical power consumption of 2 W. The operating system in the Device Server is a Linux system with added web-server, FTP-server. </w:t>
      </w:r>
    </w:p>
    <w:p w:rsidR="005F7356" w:rsidRDefault="005F7356" w:rsidP="005F7356"/>
    <w:p w:rsidR="005F7356" w:rsidRDefault="005F7356" w:rsidP="005F7356">
      <w:r>
        <w:t xml:space="preserve">For more information, check the producer’s web site: </w:t>
      </w:r>
      <w:hyperlink r:id="rId95" w:history="1">
        <w:r w:rsidRPr="00DA01C9">
          <w:rPr>
            <w:rStyle w:val="Hyperlink"/>
          </w:rPr>
          <w:t>http://www.axis.se</w:t>
        </w:r>
      </w:hyperlink>
    </w:p>
    <w:p w:rsidR="005F7356" w:rsidRDefault="005F7356" w:rsidP="005F7356"/>
    <w:p w:rsidR="005F0C49" w:rsidRDefault="005F0C49" w:rsidP="005F7356"/>
    <w:p w:rsidR="005F0C49" w:rsidRPr="00DA78FE" w:rsidRDefault="005F0C49" w:rsidP="00A64F46">
      <w:pPr>
        <w:pStyle w:val="Heading3"/>
        <w:rPr>
          <w:lang w:val="en-US"/>
        </w:rPr>
      </w:pPr>
      <w:bookmarkStart w:id="2647" w:name="_Toc450222052"/>
      <w:r w:rsidRPr="00131C86">
        <w:rPr>
          <w:lang w:val="en-US"/>
        </w:rPr>
        <w:t>File Structure</w:t>
      </w:r>
      <w:r>
        <w:rPr>
          <w:lang w:val="en-US"/>
        </w:rPr>
        <w:t xml:space="preserve"> on Remote PC Version 2 (Axis)</w:t>
      </w:r>
      <w:bookmarkEnd w:id="2647"/>
    </w:p>
    <w:p w:rsidR="005F0C49" w:rsidRDefault="005F0C49" w:rsidP="005F0C49">
      <w:pPr>
        <w:jc w:val="both"/>
      </w:pPr>
      <w:r>
        <w:t>There are two important folders in the Remote PC:</w:t>
      </w:r>
    </w:p>
    <w:p w:rsidR="005F0C49" w:rsidRDefault="005F0C49" w:rsidP="005F0C49">
      <w:pPr>
        <w:jc w:val="both"/>
      </w:pPr>
    </w:p>
    <w:p w:rsidR="005F0C49" w:rsidRPr="00E8502B" w:rsidRDefault="005F0C49" w:rsidP="005F0C49">
      <w:pPr>
        <w:jc w:val="both"/>
      </w:pPr>
      <w:r w:rsidRPr="00E8502B">
        <w:rPr>
          <w:b/>
          <w:sz w:val="28"/>
          <w:szCs w:val="28"/>
        </w:rPr>
        <w:t>/mnt/flash/</w:t>
      </w:r>
      <w:r>
        <w:t xml:space="preserve"> in this folder is the controlling program stored (kongo), the software for data transfer (tx) and the configuration file(s) (cfg.txt, cfgonce.txt or cfgstrat.txt).</w:t>
      </w:r>
    </w:p>
    <w:p w:rsidR="005F0C49" w:rsidRDefault="005F0C49" w:rsidP="005F0C49">
      <w:pPr>
        <w:jc w:val="both"/>
      </w:pPr>
    </w:p>
    <w:p w:rsidR="005F0C49" w:rsidRPr="00475C29" w:rsidRDefault="005F0C49" w:rsidP="005F0C49">
      <w:pPr>
        <w:jc w:val="both"/>
      </w:pPr>
      <w:r w:rsidRPr="00E8502B">
        <w:rPr>
          <w:b/>
          <w:sz w:val="28"/>
          <w:szCs w:val="28"/>
        </w:rPr>
        <w:t>/mnt/flash/novac/</w:t>
      </w:r>
      <w:r>
        <w:t xml:space="preserve"> in this folder are the collected spectrum files stored.</w:t>
      </w:r>
    </w:p>
    <w:p w:rsidR="005F0C49" w:rsidRDefault="005F0C49" w:rsidP="005F0C49">
      <w:pPr>
        <w:jc w:val="both"/>
      </w:pPr>
    </w:p>
    <w:p w:rsidR="005F0C49" w:rsidRDefault="005F0C49" w:rsidP="005F0C49">
      <w:pPr>
        <w:jc w:val="both"/>
      </w:pPr>
    </w:p>
    <w:p w:rsidR="005F0C49" w:rsidRDefault="005F0C49" w:rsidP="005F0C49">
      <w:pPr>
        <w:jc w:val="both"/>
      </w:pPr>
      <w:r>
        <w:t>The important files in these locations are:</w:t>
      </w:r>
    </w:p>
    <w:p w:rsidR="005F0C49" w:rsidRDefault="005F0C49" w:rsidP="005F0C49">
      <w:pPr>
        <w:jc w:val="both"/>
        <w:rPr>
          <w:b/>
        </w:rPr>
      </w:pPr>
    </w:p>
    <w:p w:rsidR="005F0C49" w:rsidRPr="00AF186E" w:rsidRDefault="005F0C49" w:rsidP="005F0C49">
      <w:pPr>
        <w:jc w:val="both"/>
      </w:pPr>
      <w:r w:rsidRPr="008B1282">
        <w:rPr>
          <w:b/>
        </w:rPr>
        <w:t>Cfg.txt</w:t>
      </w:r>
      <w:r>
        <w:t xml:space="preserve"> is the configuration file for spectra collecting. The details will be introduced later in this chapter.</w:t>
      </w:r>
    </w:p>
    <w:p w:rsidR="005F0C49" w:rsidRDefault="005F0C49" w:rsidP="005F0C49">
      <w:pPr>
        <w:jc w:val="both"/>
      </w:pPr>
    </w:p>
    <w:p w:rsidR="005F0C49" w:rsidRDefault="005F0C49" w:rsidP="005F0C49">
      <w:pPr>
        <w:jc w:val="both"/>
      </w:pPr>
      <w:r w:rsidRPr="008B1282">
        <w:rPr>
          <w:b/>
        </w:rPr>
        <w:t>Kongo</w:t>
      </w:r>
      <w:r>
        <w:t xml:space="preserve"> is the program which controls the whole Scanning DOAS. It downloads data from the spectrometer and creates the file upload.pak upon the completion of one full scan. Notice that there is no work.pak in the version 2 of the electronics as all the information in the scan on </w:t>
      </w:r>
      <w:r>
        <w:lastRenderedPageBreak/>
        <w:t>which kongo is working is stored the RAM memory and written to disk upon the completion of the scan.</w:t>
      </w:r>
    </w:p>
    <w:p w:rsidR="005F0C49" w:rsidRDefault="005F0C49" w:rsidP="005F0C49">
      <w:pPr>
        <w:jc w:val="both"/>
      </w:pPr>
    </w:p>
    <w:p w:rsidR="005F0C49" w:rsidRDefault="005F0C49" w:rsidP="005F0C49">
      <w:pPr>
        <w:jc w:val="both"/>
      </w:pPr>
      <w:r w:rsidRPr="008B1282">
        <w:rPr>
          <w:b/>
        </w:rPr>
        <w:t>Upload.pak</w:t>
      </w:r>
      <w:r>
        <w:t xml:space="preserve"> is a compressed spectra file which is ready to be transferred to our local computer. </w:t>
      </w:r>
    </w:p>
    <w:p w:rsidR="005F0C49" w:rsidRDefault="005F0C49" w:rsidP="005F0C49">
      <w:pPr>
        <w:jc w:val="both"/>
      </w:pPr>
    </w:p>
    <w:p w:rsidR="005F0C49" w:rsidRDefault="005F0C49" w:rsidP="005F0C49">
      <w:pPr>
        <w:jc w:val="both"/>
      </w:pPr>
      <w:r w:rsidRPr="00730AC6">
        <w:rPr>
          <w:b/>
        </w:rPr>
        <w:t>U001.pak, U002.pak, …</w:t>
      </w:r>
      <w:r>
        <w:t xml:space="preserve"> these are compressed spectrum files ready to be transferred to our local computer.</w:t>
      </w:r>
    </w:p>
    <w:p w:rsidR="005F0C49" w:rsidRDefault="005F0C49" w:rsidP="005F0C49">
      <w:pPr>
        <w:jc w:val="both"/>
      </w:pPr>
    </w:p>
    <w:p w:rsidR="005F0C49" w:rsidRDefault="005F0C49" w:rsidP="005F0C49">
      <w:pPr>
        <w:jc w:val="both"/>
      </w:pPr>
      <w:r w:rsidRPr="008B1282">
        <w:rPr>
          <w:b/>
        </w:rPr>
        <w:t>TX</w:t>
      </w:r>
      <w:r>
        <w:t xml:space="preserve">  is a data transfer tool. It is in charge of uploading and downloading data.</w:t>
      </w:r>
    </w:p>
    <w:p w:rsidR="005F0C49" w:rsidRDefault="005F0C49" w:rsidP="005F0C49">
      <w:pPr>
        <w:jc w:val="both"/>
      </w:pPr>
    </w:p>
    <w:p w:rsidR="005F0C49" w:rsidRDefault="005F0C49" w:rsidP="005F7356"/>
    <w:p w:rsidR="005F7356" w:rsidRDefault="005F7356" w:rsidP="005F7356">
      <w:pPr>
        <w:rPr>
          <w:lang w:val="en-US"/>
        </w:rPr>
      </w:pPr>
    </w:p>
    <w:p w:rsidR="005F7356" w:rsidRDefault="005F7356" w:rsidP="005F7356">
      <w:pPr>
        <w:ind w:left="360"/>
        <w:jc w:val="both"/>
      </w:pPr>
    </w:p>
    <w:p w:rsidR="005F7356" w:rsidRDefault="005F7356" w:rsidP="005F7356"/>
    <w:p w:rsidR="005F7356" w:rsidRPr="00657DCB" w:rsidRDefault="005F7356" w:rsidP="00A64F46">
      <w:pPr>
        <w:pStyle w:val="Heading3"/>
      </w:pPr>
      <w:r>
        <w:br w:type="page"/>
      </w:r>
      <w:bookmarkStart w:id="2648" w:name="_Toc450222053"/>
      <w:r w:rsidR="00A64F46">
        <w:lastRenderedPageBreak/>
        <w:t>Using</w:t>
      </w:r>
      <w:r w:rsidRPr="00657DCB">
        <w:t xml:space="preserve"> </w:t>
      </w:r>
      <w:r>
        <w:t>HyperTerminal</w:t>
      </w:r>
      <w:r w:rsidRPr="00657DCB">
        <w:t xml:space="preserve"> to Diagnose</w:t>
      </w:r>
      <w:r>
        <w:t xml:space="preserve"> </w:t>
      </w:r>
      <w:r w:rsidR="00A64F46">
        <w:t xml:space="preserve">Axis </w:t>
      </w:r>
      <w:r>
        <w:t xml:space="preserve">Remote PC </w:t>
      </w:r>
      <w:r w:rsidR="00A64F46">
        <w:t>(</w:t>
      </w:r>
      <w:r>
        <w:t>version 2</w:t>
      </w:r>
      <w:r w:rsidR="00A64F46">
        <w:t>)</w:t>
      </w:r>
      <w:bookmarkEnd w:id="2648"/>
    </w:p>
    <w:p w:rsidR="005F7356" w:rsidRPr="00E91E9C" w:rsidRDefault="005F7356" w:rsidP="00A64F46">
      <w:pPr>
        <w:pStyle w:val="Heading4"/>
        <w:rPr>
          <w:lang w:val="en-US"/>
          <w:rPrChange w:id="2649" w:author="Santiago Arellano" w:date="2016-03-30T12:47:00Z">
            <w:rPr/>
          </w:rPrChange>
        </w:rPr>
      </w:pPr>
      <w:r w:rsidRPr="00E91E9C">
        <w:rPr>
          <w:lang w:val="en-US"/>
          <w:rPrChange w:id="2650" w:author="Santiago Arellano" w:date="2016-03-30T12:47:00Z">
            <w:rPr/>
          </w:rPrChange>
        </w:rPr>
        <w:t>1. Configure HyperTerminal</w:t>
      </w:r>
    </w:p>
    <w:p w:rsidR="005F7356" w:rsidRDefault="005F7356" w:rsidP="005F7356">
      <w:pPr>
        <w:jc w:val="both"/>
      </w:pPr>
    </w:p>
    <w:p w:rsidR="005F7356" w:rsidRDefault="005F7356" w:rsidP="005F735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baudrate that the radio modem is using.  Other settings should be like the figure below.</w:t>
      </w:r>
    </w:p>
    <w:p w:rsidR="005F7356" w:rsidRDefault="005F7356">
      <w:pPr>
        <w:jc w:val="center"/>
        <w:pPrChange w:id="2651" w:author="Santiago Arellano" w:date="2016-03-31T17:02:00Z">
          <w:pPr>
            <w:jc w:val="both"/>
          </w:pPr>
        </w:pPrChange>
      </w:pPr>
    </w:p>
    <w:p w:rsidR="005F7356" w:rsidRDefault="005F7356">
      <w:pPr>
        <w:jc w:val="center"/>
        <w:pPrChange w:id="2652" w:author="Santiago Arellano" w:date="2016-03-31T17:02:00Z">
          <w:pPr>
            <w:jc w:val="both"/>
          </w:pPr>
        </w:pPrChange>
      </w:pPr>
      <w:r>
        <w:rPr>
          <w:noProof/>
          <w:lang w:val="en-US"/>
        </w:rPr>
        <w:drawing>
          <wp:anchor distT="0" distB="0" distL="114300" distR="114300" simplePos="0" relativeHeight="251664896" behindDoc="1" locked="0" layoutInCell="1" allowOverlap="1" wp14:anchorId="388E5ACD" wp14:editId="483E38D9">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7356" w:rsidRDefault="005F7356">
      <w:pPr>
        <w:jc w:val="center"/>
        <w:pPrChange w:id="2653" w:author="Santiago Arellano" w:date="2016-03-31T17:02:00Z">
          <w:pPr>
            <w:jc w:val="both"/>
          </w:pPr>
        </w:pPrChange>
      </w:pPr>
    </w:p>
    <w:p w:rsidR="005F7356" w:rsidRDefault="005F7356">
      <w:pPr>
        <w:jc w:val="center"/>
        <w:pPrChange w:id="2654" w:author="Santiago Arellano" w:date="2016-03-31T17:02:00Z">
          <w:pPr>
            <w:jc w:val="both"/>
          </w:pPr>
        </w:pPrChange>
      </w:pPr>
    </w:p>
    <w:p w:rsidR="005F7356" w:rsidRDefault="005F7356">
      <w:pPr>
        <w:jc w:val="center"/>
        <w:pPrChange w:id="2655" w:author="Santiago Arellano" w:date="2016-03-31T17:02:00Z">
          <w:pPr>
            <w:jc w:val="both"/>
          </w:pPr>
        </w:pPrChange>
      </w:pPr>
    </w:p>
    <w:p w:rsidR="005F7356" w:rsidRDefault="005F7356">
      <w:pPr>
        <w:jc w:val="center"/>
        <w:pPrChange w:id="2656" w:author="Santiago Arellano" w:date="2016-03-31T17:02:00Z">
          <w:pPr>
            <w:jc w:val="both"/>
          </w:pPr>
        </w:pPrChange>
      </w:pPr>
    </w:p>
    <w:p w:rsidR="005F7356" w:rsidRDefault="005F7356">
      <w:pPr>
        <w:jc w:val="center"/>
        <w:pPrChange w:id="2657" w:author="Santiago Arellano" w:date="2016-03-31T17:02:00Z">
          <w:pPr>
            <w:jc w:val="both"/>
          </w:pPr>
        </w:pPrChange>
      </w:pPr>
    </w:p>
    <w:p w:rsidR="005F7356" w:rsidRDefault="005F7356">
      <w:pPr>
        <w:jc w:val="center"/>
        <w:pPrChange w:id="2658" w:author="Santiago Arellano" w:date="2016-03-31T17:02:00Z">
          <w:pPr>
            <w:jc w:val="both"/>
          </w:pPr>
        </w:pPrChange>
      </w:pPr>
    </w:p>
    <w:p w:rsidR="005F7356" w:rsidRDefault="005F7356">
      <w:pPr>
        <w:jc w:val="center"/>
        <w:pPrChange w:id="2659" w:author="Santiago Arellano" w:date="2016-03-31T17:02:00Z">
          <w:pPr>
            <w:jc w:val="both"/>
          </w:pPr>
        </w:pPrChange>
      </w:pPr>
    </w:p>
    <w:p w:rsidR="005F7356" w:rsidRDefault="005F7356">
      <w:pPr>
        <w:jc w:val="center"/>
        <w:pPrChange w:id="2660" w:author="Santiago Arellano" w:date="2016-03-31T17:02:00Z">
          <w:pPr>
            <w:jc w:val="both"/>
          </w:pPr>
        </w:pPrChange>
      </w:pPr>
    </w:p>
    <w:p w:rsidR="005F7356" w:rsidRDefault="005F7356">
      <w:pPr>
        <w:jc w:val="center"/>
        <w:pPrChange w:id="2661" w:author="Santiago Arellano" w:date="2016-03-31T17:02:00Z">
          <w:pPr>
            <w:jc w:val="both"/>
          </w:pPr>
        </w:pPrChange>
      </w:pPr>
    </w:p>
    <w:p w:rsidR="005F7356" w:rsidRDefault="005F7356">
      <w:pPr>
        <w:jc w:val="center"/>
        <w:pPrChange w:id="2662" w:author="Santiago Arellano" w:date="2016-03-31T17:02:00Z">
          <w:pPr>
            <w:jc w:val="both"/>
          </w:pPr>
        </w:pPrChange>
      </w:pPr>
    </w:p>
    <w:p w:rsidR="005F7356" w:rsidRDefault="005F7356">
      <w:pPr>
        <w:jc w:val="center"/>
        <w:pPrChange w:id="2663" w:author="Santiago Arellano" w:date="2016-03-31T17:02:00Z">
          <w:pPr>
            <w:jc w:val="both"/>
          </w:pPr>
        </w:pPrChange>
      </w:pPr>
    </w:p>
    <w:p w:rsidR="005F7356" w:rsidRDefault="005F7356">
      <w:pPr>
        <w:jc w:val="center"/>
        <w:pPrChange w:id="2664" w:author="Santiago Arellano" w:date="2016-03-31T17:02:00Z">
          <w:pPr>
            <w:jc w:val="both"/>
          </w:pPr>
        </w:pPrChange>
      </w:pPr>
    </w:p>
    <w:p w:rsidR="005F7356" w:rsidRDefault="005F7356">
      <w:pPr>
        <w:jc w:val="center"/>
        <w:pPrChange w:id="2665" w:author="Santiago Arellano" w:date="2016-03-31T17:02:00Z">
          <w:pPr>
            <w:jc w:val="both"/>
          </w:pPr>
        </w:pPrChange>
      </w:pPr>
    </w:p>
    <w:p w:rsidR="005F7356" w:rsidRDefault="005F7356">
      <w:pPr>
        <w:jc w:val="center"/>
        <w:pPrChange w:id="2666" w:author="Santiago Arellano" w:date="2016-03-31T17:02:00Z">
          <w:pPr>
            <w:jc w:val="both"/>
          </w:pPr>
        </w:pPrChange>
      </w:pPr>
    </w:p>
    <w:p w:rsidR="005F7356" w:rsidRDefault="005F7356">
      <w:pPr>
        <w:jc w:val="center"/>
        <w:pPrChange w:id="2667" w:author="Santiago Arellano" w:date="2016-03-31T17:02:00Z">
          <w:pPr>
            <w:jc w:val="both"/>
          </w:pPr>
        </w:pPrChange>
      </w:pPr>
    </w:p>
    <w:p w:rsidR="005F7356" w:rsidRDefault="005F7356">
      <w:pPr>
        <w:jc w:val="center"/>
        <w:pPrChange w:id="2668" w:author="Santiago Arellano" w:date="2016-03-31T17:02:00Z">
          <w:pPr>
            <w:jc w:val="both"/>
          </w:pPr>
        </w:pPrChange>
      </w:pPr>
    </w:p>
    <w:p w:rsidR="005F7356" w:rsidRDefault="005F7356">
      <w:pPr>
        <w:jc w:val="center"/>
        <w:pPrChange w:id="2669" w:author="Santiago Arellano" w:date="2016-03-31T17:02:00Z">
          <w:pPr>
            <w:jc w:val="both"/>
          </w:pPr>
        </w:pPrChange>
      </w:pPr>
    </w:p>
    <w:p w:rsidR="005F7356" w:rsidRDefault="005F7356">
      <w:pPr>
        <w:jc w:val="center"/>
        <w:pPrChange w:id="2670" w:author="Santiago Arellano" w:date="2016-03-31T17:02:00Z">
          <w:pPr>
            <w:jc w:val="both"/>
          </w:pPr>
        </w:pPrChange>
      </w:pPr>
    </w:p>
    <w:p w:rsidR="005F7356" w:rsidRDefault="005F7356">
      <w:pPr>
        <w:jc w:val="center"/>
        <w:pPrChange w:id="2671" w:author="Santiago Arellano" w:date="2016-03-31T17:02:00Z">
          <w:pPr>
            <w:jc w:val="both"/>
          </w:pPr>
        </w:pPrChange>
      </w:pPr>
    </w:p>
    <w:p w:rsidR="005F7356" w:rsidRDefault="005F7356">
      <w:pPr>
        <w:jc w:val="center"/>
        <w:pPrChange w:id="2672" w:author="Santiago Arellano" w:date="2016-03-31T17:02:00Z">
          <w:pPr>
            <w:jc w:val="both"/>
          </w:pPr>
        </w:pPrChange>
      </w:pPr>
    </w:p>
    <w:p w:rsidR="005F7356" w:rsidRPr="00DC10A0" w:rsidRDefault="005F7356">
      <w:pPr>
        <w:pStyle w:val="Caption"/>
        <w:jc w:val="center"/>
        <w:rPr>
          <w:noProof/>
        </w:rPr>
        <w:pPrChange w:id="2673" w:author="Santiago Arellano" w:date="2016-03-31T17:02:00Z">
          <w:pPr>
            <w:pStyle w:val="Caption"/>
          </w:pPr>
        </w:pPrChange>
      </w:pPr>
      <w:del w:id="2674" w:author="Santiago Arellano" w:date="2016-03-31T17:02:00Z">
        <w:r w:rsidDel="000D559E">
          <w:delText>Figure 13</w:delText>
        </w:r>
      </w:del>
      <w:ins w:id="2675" w:author="Santiago Arellano" w:date="2016-03-31T17:01:00Z">
        <w:r w:rsidR="000D559E">
          <w:t xml:space="preserve">Figure </w:t>
        </w:r>
        <w:r w:rsidR="000D559E">
          <w:fldChar w:fldCharType="begin"/>
        </w:r>
        <w:r w:rsidR="000D559E">
          <w:instrText xml:space="preserve"> SEQ Figure \* ARABIC </w:instrText>
        </w:r>
      </w:ins>
      <w:r w:rsidR="000D559E">
        <w:fldChar w:fldCharType="separate"/>
      </w:r>
      <w:ins w:id="2676" w:author="Santiago Arellano" w:date="2016-03-31T17:01:00Z">
        <w:r w:rsidR="000D559E">
          <w:rPr>
            <w:noProof/>
          </w:rPr>
          <w:t>62</w:t>
        </w:r>
        <w:r w:rsidR="000D559E">
          <w:fldChar w:fldCharType="end"/>
        </w:r>
        <w:r w:rsidR="000D559E">
          <w:t xml:space="preserve">. </w:t>
        </w:r>
      </w:ins>
      <w:r>
        <w:t xml:space="preserve"> Port Settings of HyperTerminal</w:t>
      </w:r>
    </w:p>
    <w:p w:rsidR="005F7356" w:rsidRDefault="005F7356" w:rsidP="005F7356">
      <w:pPr>
        <w:jc w:val="both"/>
      </w:pPr>
    </w:p>
    <w:p w:rsidR="005F7356" w:rsidRPr="00E91E9C" w:rsidRDefault="005F7356" w:rsidP="00A64F46">
      <w:pPr>
        <w:pStyle w:val="Heading4"/>
        <w:rPr>
          <w:lang w:val="en-US"/>
          <w:rPrChange w:id="2677" w:author="Santiago Arellano" w:date="2016-03-30T12:47:00Z">
            <w:rPr/>
          </w:rPrChange>
        </w:rPr>
      </w:pPr>
      <w:r w:rsidRPr="00E91E9C">
        <w:rPr>
          <w:lang w:val="en-US"/>
          <w:rPrChange w:id="2678" w:author="Santiago Arellano" w:date="2016-03-30T12:47:00Z">
            <w:rPr/>
          </w:rPrChange>
        </w:rPr>
        <w:t>2. Show Software Output</w:t>
      </w:r>
    </w:p>
    <w:p w:rsidR="005F7356" w:rsidRPr="009B5F20" w:rsidRDefault="005F7356" w:rsidP="005F7356">
      <w:r w:rsidRPr="009B5F20">
        <w:t xml:space="preserve">To show the output of the Kongo – program the commands </w:t>
      </w:r>
      <w:r w:rsidRPr="009B5F20">
        <w:rPr>
          <w:b/>
        </w:rPr>
        <w:t xml:space="preserve">showlog </w:t>
      </w:r>
      <w:r w:rsidRPr="009B5F20">
        <w:t xml:space="preserve">and </w:t>
      </w:r>
      <w:r w:rsidRPr="009B5F20">
        <w:rPr>
          <w:b/>
        </w:rPr>
        <w:t>nolog</w:t>
      </w:r>
      <w:r w:rsidRPr="009B5F20">
        <w:t xml:space="preserve"> are used.</w:t>
      </w:r>
    </w:p>
    <w:p w:rsidR="005F7356" w:rsidRPr="009B5F20" w:rsidRDefault="005F7356" w:rsidP="005F7356"/>
    <w:p w:rsidR="005F7356" w:rsidRPr="009B5F20" w:rsidRDefault="005F7356" w:rsidP="005F7356">
      <w:r w:rsidRPr="009B5F20">
        <w:rPr>
          <w:b/>
        </w:rPr>
        <w:t>showlog</w:t>
      </w:r>
      <w:r w:rsidRPr="009B5F20">
        <w:t>: giving this command will make the remote PC show the output from the kongo program for some minutes. It is still possible to type commands.</w:t>
      </w:r>
    </w:p>
    <w:p w:rsidR="005F7356" w:rsidRPr="009B5F20" w:rsidRDefault="005F7356" w:rsidP="005F7356"/>
    <w:p w:rsidR="005F7356" w:rsidRPr="009B5F20" w:rsidRDefault="005F7356" w:rsidP="005F7356">
      <w:r w:rsidRPr="009B5F20">
        <w:rPr>
          <w:b/>
        </w:rPr>
        <w:t>nolog</w:t>
      </w:r>
      <w:r w:rsidRPr="009B5F20">
        <w:t>:  giving this command will stop showing the output from the kongo program.</w:t>
      </w:r>
    </w:p>
    <w:p w:rsidR="005F7356" w:rsidRPr="00874BEF" w:rsidRDefault="005F7356" w:rsidP="005F7356"/>
    <w:p w:rsidR="005F7356" w:rsidRPr="00E91E9C" w:rsidRDefault="005F7356" w:rsidP="00A64F46">
      <w:pPr>
        <w:pStyle w:val="Heading4"/>
        <w:rPr>
          <w:lang w:val="en-US"/>
          <w:rPrChange w:id="2679" w:author="Santiago Arellano" w:date="2016-03-30T12:47:00Z">
            <w:rPr/>
          </w:rPrChange>
        </w:rPr>
      </w:pPr>
      <w:r w:rsidRPr="00E91E9C">
        <w:rPr>
          <w:lang w:val="en-US"/>
          <w:rPrChange w:id="2680" w:author="Santiago Arellano" w:date="2016-03-30T12:47:00Z">
            <w:rPr/>
          </w:rPrChange>
        </w:rPr>
        <w:t>3. Working Messages</w:t>
      </w:r>
    </w:p>
    <w:p w:rsidR="005F7356" w:rsidRDefault="005F7356" w:rsidP="005F7356">
      <w:pPr>
        <w:jc w:val="both"/>
      </w:pPr>
      <w:r>
        <w:t xml:space="preserve">After giving the command </w:t>
      </w:r>
      <w:r w:rsidRPr="00BC5375">
        <w:rPr>
          <w:b/>
        </w:rPr>
        <w:t>showlog</w:t>
      </w:r>
      <w:r>
        <w:t xml:space="preserve">, the working messages are shown. If you </w:t>
      </w:r>
      <w:del w:id="2681" w:author="Santiago Arellano" w:date="2016-03-31T17:02:00Z">
        <w:r w:rsidDel="000D559E">
          <w:delText>can not</w:delText>
        </w:r>
      </w:del>
      <w:ins w:id="2682" w:author="Santiago Arellano" w:date="2016-03-31T17:02:00Z">
        <w:r w:rsidR="000D559E">
          <w:t>cannot</w:t>
        </w:r>
      </w:ins>
      <w:r>
        <w:t xml:space="preserve"> see any updated messages, the remote PC might have stopped working. Then one solution is to reboot the remote PC.</w:t>
      </w:r>
    </w:p>
    <w:p w:rsidR="00A64F46" w:rsidRDefault="00A64F46" w:rsidP="005F7356">
      <w:pPr>
        <w:jc w:val="both"/>
      </w:pPr>
    </w:p>
    <w:p w:rsidR="005F7356" w:rsidRPr="00E91E9C" w:rsidRDefault="005F7356" w:rsidP="00A64F46">
      <w:pPr>
        <w:pStyle w:val="Heading4"/>
        <w:rPr>
          <w:lang w:val="en-US"/>
          <w:rPrChange w:id="2683" w:author="Santiago Arellano" w:date="2016-03-30T12:47:00Z">
            <w:rPr/>
          </w:rPrChange>
        </w:rPr>
      </w:pPr>
      <w:r w:rsidRPr="00E91E9C">
        <w:rPr>
          <w:lang w:val="en-US"/>
          <w:rPrChange w:id="2684" w:author="Santiago Arellano" w:date="2016-03-30T12:47:00Z">
            <w:rPr/>
          </w:rPrChange>
        </w:rPr>
        <w:t>4. Location of software and data</w:t>
      </w:r>
    </w:p>
    <w:p w:rsidR="005F7356" w:rsidRDefault="005F7356" w:rsidP="005F7356">
      <w:r>
        <w:t xml:space="preserve">All data generated by kongo are stored in the directory </w:t>
      </w:r>
      <w:r w:rsidRPr="005F5EEF">
        <w:rPr>
          <w:b/>
        </w:rPr>
        <w:t>/mnt/flash/novac</w:t>
      </w:r>
      <w:r>
        <w:rPr>
          <w:b/>
        </w:rPr>
        <w:t>/</w:t>
      </w:r>
      <w:r>
        <w:t>.</w:t>
      </w:r>
    </w:p>
    <w:p w:rsidR="005F7356" w:rsidRDefault="005F7356" w:rsidP="005F7356">
      <w:pPr>
        <w:rPr>
          <w:ins w:id="2685" w:author="Santiago Arellano" w:date="2016-03-31T17:02:00Z"/>
          <w:b/>
        </w:rPr>
      </w:pPr>
      <w:r>
        <w:t xml:space="preserve">The software ‘kongo’, the configuration files‘cfg.txt’ are stored on </w:t>
      </w:r>
      <w:r>
        <w:rPr>
          <w:b/>
        </w:rPr>
        <w:t>/mnt/flash/</w:t>
      </w:r>
    </w:p>
    <w:p w:rsidR="000D559E" w:rsidRPr="009E26E3" w:rsidRDefault="000D559E" w:rsidP="005F7356"/>
    <w:p w:rsidR="005F7356" w:rsidRPr="00E91E9C" w:rsidRDefault="005F7356" w:rsidP="00A64F46">
      <w:pPr>
        <w:pStyle w:val="Heading4"/>
        <w:rPr>
          <w:lang w:val="en-US"/>
          <w:rPrChange w:id="2686" w:author="Santiago Arellano" w:date="2016-03-30T12:47:00Z">
            <w:rPr/>
          </w:rPrChange>
        </w:rPr>
      </w:pPr>
      <w:r w:rsidRPr="00E91E9C">
        <w:rPr>
          <w:lang w:val="en-US"/>
          <w:rPrChange w:id="2687" w:author="Santiago Arellano" w:date="2016-03-30T12:47:00Z">
            <w:rPr/>
          </w:rPrChange>
        </w:rPr>
        <w:lastRenderedPageBreak/>
        <w:t>5. Commands</w:t>
      </w:r>
    </w:p>
    <w:p w:rsidR="005F7356" w:rsidRDefault="005F7356" w:rsidP="005F7356">
      <w:pPr>
        <w:jc w:val="both"/>
      </w:pPr>
      <w:r>
        <w:t>The commands to the remote PC are similar to Linux commands.</w:t>
      </w:r>
    </w:p>
    <w:p w:rsidR="005F7356" w:rsidRPr="004505F3" w:rsidRDefault="005F7356" w:rsidP="005F7356">
      <w:pPr>
        <w:jc w:val="both"/>
      </w:pPr>
    </w:p>
    <w:p w:rsidR="005F7356" w:rsidRDefault="005F7356" w:rsidP="005F7356">
      <w:pPr>
        <w:numPr>
          <w:ilvl w:val="0"/>
          <w:numId w:val="33"/>
        </w:numPr>
        <w:jc w:val="both"/>
        <w:rPr>
          <w:b/>
        </w:rPr>
      </w:pPr>
      <w:r>
        <w:rPr>
          <w:b/>
        </w:rPr>
        <w:t>ls</w:t>
      </w:r>
    </w:p>
    <w:p w:rsidR="005F7356" w:rsidRDefault="005F7356" w:rsidP="005F7356">
      <w:pPr>
        <w:jc w:val="both"/>
      </w:pPr>
      <w:r>
        <w:t>Shows the files and directories in the current directory. A more extensive list, including file sizes and access rights can be obtained by adding the flag ‘-l’. The command is</w:t>
      </w:r>
    </w:p>
    <w:p w:rsidR="005F7356" w:rsidRDefault="005F7356" w:rsidP="005F7356">
      <w:pPr>
        <w:jc w:val="both"/>
      </w:pPr>
    </w:p>
    <w:p w:rsidR="005F7356" w:rsidRPr="007E7916" w:rsidRDefault="005F7356" w:rsidP="005F7356">
      <w:pPr>
        <w:pStyle w:val="Couriernew"/>
        <w:rPr>
          <w:rFonts w:ascii="Courier New" w:hAnsi="Courier New" w:cs="Courier New"/>
        </w:rPr>
      </w:pPr>
      <w:r w:rsidRPr="007E7916">
        <w:rPr>
          <w:rFonts w:ascii="Courier New" w:hAnsi="Courier New" w:cs="Courier New"/>
        </w:rPr>
        <w:t>ls -l</w:t>
      </w:r>
    </w:p>
    <w:p w:rsidR="005F7356" w:rsidRPr="00E64504" w:rsidRDefault="005F7356" w:rsidP="005F7356">
      <w:pPr>
        <w:jc w:val="both"/>
      </w:pPr>
    </w:p>
    <w:p w:rsidR="005F7356" w:rsidRDefault="005F7356" w:rsidP="005F7356">
      <w:pPr>
        <w:numPr>
          <w:ilvl w:val="0"/>
          <w:numId w:val="33"/>
        </w:numPr>
        <w:jc w:val="both"/>
        <w:rPr>
          <w:b/>
        </w:rPr>
      </w:pPr>
      <w:r>
        <w:rPr>
          <w:b/>
        </w:rPr>
        <w:t>more</w:t>
      </w:r>
    </w:p>
    <w:p w:rsidR="005F7356" w:rsidRDefault="005F7356" w:rsidP="005F7356">
      <w:pPr>
        <w:jc w:val="both"/>
      </w:pPr>
      <w:r>
        <w:t>This built-in program can be used to view the content of a file. E.g. if you want to read the content of the file cfg.txt the command to use is the following (assuming that cfg.txt can be found in the current directory):</w:t>
      </w:r>
    </w:p>
    <w:p w:rsidR="005F7356" w:rsidRDefault="005F7356" w:rsidP="005F7356">
      <w:pPr>
        <w:jc w:val="both"/>
      </w:pPr>
    </w:p>
    <w:p w:rsidR="005F7356" w:rsidRPr="007E7916" w:rsidRDefault="005F7356" w:rsidP="005F7356">
      <w:pPr>
        <w:rPr>
          <w:rFonts w:ascii="Courier New" w:hAnsi="Courier New" w:cs="Courier New"/>
        </w:rPr>
      </w:pPr>
      <w:r w:rsidRPr="007E7916">
        <w:rPr>
          <w:rFonts w:ascii="Courier New" w:hAnsi="Courier New" w:cs="Courier New"/>
        </w:rPr>
        <w:t>more cfg.txt</w:t>
      </w:r>
    </w:p>
    <w:p w:rsidR="005F7356" w:rsidRDefault="005F7356" w:rsidP="005F7356">
      <w:pPr>
        <w:jc w:val="both"/>
      </w:pPr>
    </w:p>
    <w:p w:rsidR="005F7356" w:rsidRDefault="005F7356" w:rsidP="005F7356">
      <w:pPr>
        <w:numPr>
          <w:ilvl w:val="0"/>
          <w:numId w:val="33"/>
        </w:numPr>
        <w:jc w:val="both"/>
        <w:rPr>
          <w:b/>
        </w:rPr>
      </w:pPr>
      <w:r>
        <w:rPr>
          <w:b/>
        </w:rPr>
        <w:t>rm</w:t>
      </w:r>
    </w:p>
    <w:p w:rsidR="005F7356" w:rsidRPr="00A10965" w:rsidRDefault="005F7356" w:rsidP="005F7356">
      <w:r w:rsidRPr="00A10965">
        <w:t>This command removes a file found in the current directory. E.g.</w:t>
      </w:r>
    </w:p>
    <w:p w:rsidR="005F7356" w:rsidRDefault="005F7356" w:rsidP="005F7356"/>
    <w:p w:rsidR="005F7356" w:rsidRPr="007E7916" w:rsidRDefault="005F7356" w:rsidP="005F7356">
      <w:pPr>
        <w:rPr>
          <w:rFonts w:ascii="Courier New" w:hAnsi="Courier New" w:cs="Courier New"/>
        </w:rPr>
      </w:pPr>
      <w:r w:rsidRPr="007E7916">
        <w:rPr>
          <w:rFonts w:ascii="Courier New" w:hAnsi="Courier New" w:cs="Courier New"/>
        </w:rPr>
        <w:t>rm U001.pak</w:t>
      </w:r>
    </w:p>
    <w:p w:rsidR="005F7356" w:rsidRDefault="005F7356" w:rsidP="005F7356"/>
    <w:p w:rsidR="005F7356" w:rsidRDefault="005F7356" w:rsidP="005F7356">
      <w:pPr>
        <w:numPr>
          <w:ilvl w:val="0"/>
          <w:numId w:val="33"/>
        </w:numPr>
        <w:jc w:val="both"/>
        <w:rPr>
          <w:b/>
        </w:rPr>
      </w:pPr>
      <w:r>
        <w:rPr>
          <w:b/>
        </w:rPr>
        <w:t>reboot</w:t>
      </w:r>
    </w:p>
    <w:p w:rsidR="005F7356" w:rsidRDefault="005F7356" w:rsidP="005F7356">
      <w:r>
        <w:t>Reboots the remote PC.</w:t>
      </w:r>
    </w:p>
    <w:p w:rsidR="005F7356" w:rsidRPr="00F404CD" w:rsidRDefault="005F7356" w:rsidP="005F7356"/>
    <w:p w:rsidR="005F7356" w:rsidRDefault="005F7356" w:rsidP="005F7356">
      <w:pPr>
        <w:numPr>
          <w:ilvl w:val="0"/>
          <w:numId w:val="33"/>
        </w:numPr>
        <w:jc w:val="both"/>
        <w:rPr>
          <w:b/>
        </w:rPr>
      </w:pPr>
      <w:r>
        <w:rPr>
          <w:b/>
        </w:rPr>
        <w:t>cd</w:t>
      </w:r>
    </w:p>
    <w:p w:rsidR="005F7356" w:rsidRDefault="005F7356" w:rsidP="005F7356">
      <w:r w:rsidRPr="00CB62BD">
        <w:t>Change</w:t>
      </w:r>
      <w:r>
        <w:t xml:space="preserve"> the current working directory. This can be a absolute path or a relative path. E.g. changing to the data-storage directory:</w:t>
      </w:r>
    </w:p>
    <w:p w:rsidR="005F7356" w:rsidRDefault="005F7356" w:rsidP="005F7356"/>
    <w:p w:rsidR="005F7356" w:rsidRPr="00CB62BD" w:rsidRDefault="005F7356" w:rsidP="005F7356">
      <w:pPr>
        <w:rPr>
          <w:rFonts w:ascii="Courier New" w:hAnsi="Courier New" w:cs="Courier New"/>
        </w:rPr>
      </w:pPr>
      <w:r w:rsidRPr="00CB62BD">
        <w:rPr>
          <w:rFonts w:ascii="Courier New" w:hAnsi="Courier New" w:cs="Courier New"/>
        </w:rPr>
        <w:t>cd /mnt/flash/novac/</w:t>
      </w:r>
    </w:p>
    <w:p w:rsidR="005F7356" w:rsidRDefault="005F7356" w:rsidP="005F7356"/>
    <w:p w:rsidR="005F7356" w:rsidRPr="00CB62BD" w:rsidRDefault="005F7356" w:rsidP="005F7356">
      <w:r>
        <w:t>Changing to the parent directory of the current working directory by the command (notice the space);</w:t>
      </w:r>
    </w:p>
    <w:p w:rsidR="005F7356" w:rsidRPr="00A9116E" w:rsidRDefault="005F7356" w:rsidP="005F7356"/>
    <w:p w:rsidR="005F7356" w:rsidRPr="00A9116E" w:rsidRDefault="005F7356" w:rsidP="005F7356">
      <w:pPr>
        <w:rPr>
          <w:rFonts w:ascii="Courier New" w:hAnsi="Courier New" w:cs="Courier New"/>
        </w:rPr>
      </w:pPr>
      <w:r w:rsidRPr="00A9116E">
        <w:rPr>
          <w:rFonts w:ascii="Courier New" w:hAnsi="Courier New" w:cs="Courier New"/>
        </w:rPr>
        <w:t>Cd ..</w:t>
      </w:r>
    </w:p>
    <w:p w:rsidR="005F7356" w:rsidRDefault="005F7356" w:rsidP="005F7356"/>
    <w:p w:rsidR="00C61DD9" w:rsidRDefault="00C61DD9" w:rsidP="005F7356"/>
    <w:p w:rsidR="00A71078" w:rsidRDefault="00A71078">
      <w:r>
        <w:br w:type="page"/>
      </w:r>
    </w:p>
    <w:p w:rsidR="00A71078" w:rsidRDefault="00A71078" w:rsidP="00D51F65">
      <w:pPr>
        <w:pStyle w:val="Heading1"/>
        <w:rPr>
          <w:i/>
          <w:iCs/>
        </w:rPr>
      </w:pPr>
      <w:bookmarkStart w:id="2688" w:name="_Toc450222054"/>
      <w:bookmarkStart w:id="2689" w:name="_Toc141088619"/>
      <w:bookmarkStart w:id="2690" w:name="_Toc141090460"/>
      <w:bookmarkStart w:id="2691" w:name="_Toc141090501"/>
      <w:bookmarkStart w:id="2692" w:name="_Toc141090937"/>
      <w:bookmarkStart w:id="2693" w:name="_Toc141091201"/>
      <w:bookmarkStart w:id="2694" w:name="_Toc150947504"/>
      <w:r w:rsidRPr="00F87213">
        <w:lastRenderedPageBreak/>
        <w:t>Appendix</w:t>
      </w:r>
      <w:r>
        <w:t xml:space="preserve"> B: Special Measurement Modes</w:t>
      </w:r>
      <w:bookmarkEnd w:id="2688"/>
    </w:p>
    <w:p w:rsidR="00A71078" w:rsidRDefault="00A71078" w:rsidP="00A71078"/>
    <w:p w:rsidR="00A71078" w:rsidRDefault="00A71078" w:rsidP="00A71078">
      <w:r>
        <w:t>The performed measurements will, by the NovacProgram, be categorized in any of the following measurement modes. Many of these modes will not be used in a typical measurement setup but are rather for special research purposes only.</w:t>
      </w:r>
    </w:p>
    <w:p w:rsidR="00A71078" w:rsidRDefault="00A71078" w:rsidP="00A71078"/>
    <w:tbl>
      <w:tblPr>
        <w:tblStyle w:val="TableSimple2"/>
        <w:tblW w:w="0" w:type="auto"/>
        <w:tblLook w:val="00A0" w:firstRow="1" w:lastRow="0" w:firstColumn="1" w:lastColumn="0" w:noHBand="0" w:noVBand="0"/>
      </w:tblPr>
      <w:tblGrid>
        <w:gridCol w:w="1980"/>
        <w:gridCol w:w="6660"/>
      </w:tblGrid>
      <w:tr w:rsidR="00A71078" w:rsidTr="004B1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A71078" w:rsidRDefault="00A71078" w:rsidP="004B1F3F">
            <w:r>
              <w:t>Mode</w:t>
            </w:r>
          </w:p>
        </w:tc>
        <w:tc>
          <w:tcPr>
            <w:tcW w:w="6660" w:type="dxa"/>
          </w:tcPr>
          <w:p w:rsidR="00A71078" w:rsidRDefault="00A71078" w:rsidP="004B1F3F">
            <w:pPr>
              <w:cnfStyle w:val="100000000000" w:firstRow="1" w:lastRow="0" w:firstColumn="0" w:lastColumn="0" w:oddVBand="0" w:evenVBand="0" w:oddHBand="0" w:evenHBand="0" w:firstRowFirstColumn="0" w:firstRowLastColumn="0" w:lastRowFirstColumn="0" w:lastRowLastColumn="0"/>
            </w:pPr>
            <w:r>
              <w:t>Description</w:t>
            </w:r>
          </w:p>
        </w:tc>
      </w:tr>
      <w:tr w:rsidR="00A71078" w:rsidTr="004B1F3F">
        <w:tc>
          <w:tcPr>
            <w:cnfStyle w:val="001000000000" w:firstRow="0" w:lastRow="0" w:firstColumn="1" w:lastColumn="0" w:oddVBand="0" w:evenVBand="0" w:oddHBand="0" w:evenHBand="0" w:firstRowFirstColumn="0" w:firstRowLastColumn="0" w:lastRowFirstColumn="0" w:lastRowLastColumn="0"/>
            <w:tcW w:w="1980" w:type="dxa"/>
          </w:tcPr>
          <w:p w:rsidR="00A71078" w:rsidRDefault="00A71078" w:rsidP="004B1F3F">
            <w:r>
              <w:t>Flux</w:t>
            </w:r>
          </w:p>
        </w:tc>
        <w:tc>
          <w:tcPr>
            <w:tcW w:w="6660" w:type="dxa"/>
          </w:tcPr>
          <w:p w:rsidR="00A71078" w:rsidRDefault="00A71078" w:rsidP="004B1F3F">
            <w:pPr>
              <w:cnfStyle w:val="000000000000" w:firstRow="0" w:lastRow="0" w:firstColumn="0" w:lastColumn="0" w:oddVBand="0" w:evenVBand="0" w:oddHBand="0" w:evenHBand="0" w:firstRowFirstColumn="0" w:firstRowLastColumn="0" w:lastRowFirstColumn="0" w:lastRowLastColumn="0"/>
            </w:pPr>
            <w:r>
              <w:t>Normal measurement mode. Full scan from horizon to horizon with variable or fixed exposure-time.</w:t>
            </w:r>
          </w:p>
        </w:tc>
      </w:tr>
      <w:tr w:rsidR="00A71078" w:rsidTr="004B1F3F">
        <w:tc>
          <w:tcPr>
            <w:cnfStyle w:val="001000000000" w:firstRow="0" w:lastRow="0" w:firstColumn="1" w:lastColumn="0" w:oddVBand="0" w:evenVBand="0" w:oddHBand="0" w:evenHBand="0" w:firstRowFirstColumn="0" w:firstRowLastColumn="0" w:lastRowFirstColumn="0" w:lastRowLastColumn="0"/>
            <w:tcW w:w="1980" w:type="dxa"/>
          </w:tcPr>
          <w:p w:rsidR="00A71078" w:rsidRDefault="00A71078" w:rsidP="004B1F3F">
            <w:r>
              <w:t>Wind speed</w:t>
            </w:r>
          </w:p>
        </w:tc>
        <w:tc>
          <w:tcPr>
            <w:tcW w:w="6660" w:type="dxa"/>
          </w:tcPr>
          <w:p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plume-speed using the dual-beam technique. Contains at least 50 measurements in the same direction and performed at a time when the Solar Zenith Angle is less than 75°.</w:t>
            </w:r>
          </w:p>
        </w:tc>
      </w:tr>
      <w:tr w:rsidR="00A71078" w:rsidTr="004B1F3F">
        <w:tc>
          <w:tcPr>
            <w:cnfStyle w:val="001000000000" w:firstRow="0" w:lastRow="0" w:firstColumn="1" w:lastColumn="0" w:oddVBand="0" w:evenVBand="0" w:oddHBand="0" w:evenHBand="0" w:firstRowFirstColumn="0" w:firstRowLastColumn="0" w:lastRowFirstColumn="0" w:lastRowLastColumn="0"/>
            <w:tcW w:w="1980" w:type="dxa"/>
          </w:tcPr>
          <w:p w:rsidR="00A71078" w:rsidRDefault="00A71078" w:rsidP="004B1F3F">
            <w:r>
              <w:t>Composition</w:t>
            </w:r>
          </w:p>
        </w:tc>
        <w:tc>
          <w:tcPr>
            <w:tcW w:w="6660" w:type="dxa"/>
          </w:tcPr>
          <w:p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with a few spectra collected inside the plume (with a high number of co-adds) and variable exposure-time throughout the scan. Has no more than 15 spectra and at least one of them has the name ‘comp’</w:t>
            </w:r>
          </w:p>
        </w:tc>
      </w:tr>
      <w:tr w:rsidR="00A71078" w:rsidTr="004B1F3F">
        <w:tc>
          <w:tcPr>
            <w:cnfStyle w:val="001000000000" w:firstRow="0" w:lastRow="0" w:firstColumn="1" w:lastColumn="0" w:oddVBand="0" w:evenVBand="0" w:oddHBand="0" w:evenHBand="0" w:firstRowFirstColumn="0" w:firstRowLastColumn="0" w:lastRowFirstColumn="0" w:lastRowLastColumn="0"/>
            <w:tcW w:w="1980" w:type="dxa"/>
          </w:tcPr>
          <w:p w:rsidR="00A71078" w:rsidRDefault="00A71078" w:rsidP="004B1F3F">
            <w:r>
              <w:t>Stratosphere</w:t>
            </w:r>
          </w:p>
        </w:tc>
        <w:tc>
          <w:tcPr>
            <w:tcW w:w="6660" w:type="dxa"/>
          </w:tcPr>
          <w:p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stratospheric compounds. Contains at least 3 measurements in the zenith and performed at a time when the Solar Zenith Angle is more than or equal to 75°.</w:t>
            </w:r>
          </w:p>
        </w:tc>
      </w:tr>
      <w:tr w:rsidR="00A71078" w:rsidTr="004B1F3F">
        <w:tc>
          <w:tcPr>
            <w:cnfStyle w:val="001000000000" w:firstRow="0" w:lastRow="0" w:firstColumn="1" w:lastColumn="0" w:oddVBand="0" w:evenVBand="0" w:oddHBand="0" w:evenHBand="0" w:firstRowFirstColumn="0" w:firstRowLastColumn="0" w:lastRowFirstColumn="0" w:lastRowLastColumn="0"/>
            <w:tcW w:w="1980" w:type="dxa"/>
          </w:tcPr>
          <w:p w:rsidR="00A71078" w:rsidRDefault="00A71078" w:rsidP="004B1F3F">
            <w:r>
              <w:t>Troposphere</w:t>
            </w:r>
          </w:p>
        </w:tc>
        <w:tc>
          <w:tcPr>
            <w:tcW w:w="6660" w:type="dxa"/>
          </w:tcPr>
          <w:p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rsidTr="004B1F3F">
        <w:tc>
          <w:tcPr>
            <w:cnfStyle w:val="001000000000" w:firstRow="0" w:lastRow="0" w:firstColumn="1" w:lastColumn="0" w:oddVBand="0" w:evenVBand="0" w:oddHBand="0" w:evenHBand="0" w:firstRowFirstColumn="0" w:firstRowLastColumn="0" w:lastRowFirstColumn="0" w:lastRowLastColumn="0"/>
            <w:tcW w:w="1980" w:type="dxa"/>
          </w:tcPr>
          <w:p w:rsidR="00A71078" w:rsidRDefault="00A71078" w:rsidP="004B1F3F">
            <w:r>
              <w:t>Max-DOAS</w:t>
            </w:r>
          </w:p>
        </w:tc>
        <w:tc>
          <w:tcPr>
            <w:tcW w:w="6660" w:type="dxa"/>
          </w:tcPr>
          <w:p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rsidTr="004B1F3F">
        <w:tc>
          <w:tcPr>
            <w:cnfStyle w:val="001000000000" w:firstRow="0" w:lastRow="0" w:firstColumn="1" w:lastColumn="0" w:oddVBand="0" w:evenVBand="0" w:oddHBand="0" w:evenHBand="0" w:firstRowFirstColumn="0" w:firstRowLastColumn="0" w:lastRowFirstColumn="0" w:lastRowLastColumn="0"/>
            <w:tcW w:w="1980" w:type="dxa"/>
          </w:tcPr>
          <w:p w:rsidR="00A71078" w:rsidRDefault="00A71078" w:rsidP="004B1F3F">
            <w:r>
              <w:t>Direct-sun</w:t>
            </w:r>
          </w:p>
        </w:tc>
        <w:tc>
          <w:tcPr>
            <w:tcW w:w="6660" w:type="dxa"/>
          </w:tcPr>
          <w:p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sun. Contains at least 5 spectra with the exact name ‘direct_sun’</w:t>
            </w:r>
          </w:p>
        </w:tc>
      </w:tr>
      <w:tr w:rsidR="00A71078" w:rsidTr="004B1F3F">
        <w:tc>
          <w:tcPr>
            <w:cnfStyle w:val="001000000000" w:firstRow="0" w:lastRow="0" w:firstColumn="1" w:lastColumn="0" w:oddVBand="0" w:evenVBand="0" w:oddHBand="0" w:evenHBand="0" w:firstRowFirstColumn="0" w:firstRowLastColumn="0" w:lastRowFirstColumn="0" w:lastRowLastColumn="0"/>
            <w:tcW w:w="1980" w:type="dxa"/>
          </w:tcPr>
          <w:p w:rsidR="00A71078" w:rsidRDefault="00A71078" w:rsidP="004B1F3F">
            <w:r>
              <w:t>Lunar</w:t>
            </w:r>
          </w:p>
        </w:tc>
        <w:tc>
          <w:tcPr>
            <w:tcW w:w="6660" w:type="dxa"/>
          </w:tcPr>
          <w:p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moon. Contains at least 5 spectra with the exact name ‘lunar’</w:t>
            </w:r>
          </w:p>
        </w:tc>
      </w:tr>
    </w:tbl>
    <w:p w:rsidR="00A71078" w:rsidRDefault="00A71078" w:rsidP="00A71078"/>
    <w:p w:rsidR="00A71078" w:rsidRDefault="00A71078" w:rsidP="00A71078"/>
    <w:p w:rsidR="00A71078" w:rsidRDefault="00A71078" w:rsidP="00A71078">
      <w:r>
        <w:t>In a flux-measurement, all spectra will be used to calculate the flux except for spectra which have names starting with any of the following (case insensitive);</w:t>
      </w:r>
    </w:p>
    <w:p w:rsidR="00A71078" w:rsidRDefault="00A71078" w:rsidP="00A71078">
      <w:pPr>
        <w:numPr>
          <w:ilvl w:val="0"/>
          <w:numId w:val="18"/>
        </w:numPr>
      </w:pPr>
      <w:r>
        <w:t>Sky</w:t>
      </w:r>
    </w:p>
    <w:p w:rsidR="00A71078" w:rsidRDefault="00A71078" w:rsidP="00A71078">
      <w:pPr>
        <w:numPr>
          <w:ilvl w:val="0"/>
          <w:numId w:val="18"/>
        </w:numPr>
      </w:pPr>
      <w:r>
        <w:t>Dark</w:t>
      </w:r>
    </w:p>
    <w:p w:rsidR="00A71078" w:rsidRDefault="00A71078" w:rsidP="00A71078">
      <w:pPr>
        <w:numPr>
          <w:ilvl w:val="0"/>
          <w:numId w:val="18"/>
        </w:numPr>
      </w:pPr>
      <w:r>
        <w:t>Offset</w:t>
      </w:r>
    </w:p>
    <w:p w:rsidR="00A71078" w:rsidRDefault="00A71078" w:rsidP="00A71078">
      <w:pPr>
        <w:numPr>
          <w:ilvl w:val="0"/>
          <w:numId w:val="18"/>
        </w:numPr>
      </w:pPr>
      <w:r>
        <w:t>Sun_</w:t>
      </w:r>
    </w:p>
    <w:p w:rsidR="00A71078" w:rsidRDefault="00A71078" w:rsidP="00A71078">
      <w:pPr>
        <w:numPr>
          <w:ilvl w:val="0"/>
          <w:numId w:val="18"/>
        </w:numPr>
      </w:pPr>
      <w:r>
        <w:t>Moon_</w:t>
      </w:r>
    </w:p>
    <w:p w:rsidR="00A71078" w:rsidRDefault="00A71078" w:rsidP="00A71078">
      <w:pPr>
        <w:numPr>
          <w:ilvl w:val="0"/>
          <w:numId w:val="18"/>
        </w:numPr>
      </w:pPr>
      <w:r>
        <w:t>Strat</w:t>
      </w:r>
    </w:p>
    <w:p w:rsidR="00A71078" w:rsidRDefault="00A71078" w:rsidP="00A71078">
      <w:pPr>
        <w:numPr>
          <w:ilvl w:val="0"/>
          <w:numId w:val="18"/>
        </w:numPr>
      </w:pPr>
      <w:r>
        <w:t>Trop</w:t>
      </w:r>
    </w:p>
    <w:p w:rsidR="00A71078" w:rsidRDefault="00A71078" w:rsidP="00A71078">
      <w:pPr>
        <w:numPr>
          <w:ilvl w:val="0"/>
          <w:numId w:val="18"/>
        </w:numPr>
      </w:pPr>
      <w:r>
        <w:t>Maxdoas</w:t>
      </w:r>
    </w:p>
    <w:p w:rsidR="00A71078" w:rsidRDefault="00A71078" w:rsidP="00A71078">
      <w:pPr>
        <w:numPr>
          <w:ilvl w:val="0"/>
          <w:numId w:val="18"/>
        </w:numPr>
      </w:pPr>
      <w:r>
        <w:t>Wind</w:t>
      </w:r>
    </w:p>
    <w:p w:rsidR="00A71078" w:rsidRPr="007055DF" w:rsidRDefault="00A71078" w:rsidP="00A71078">
      <w:pPr>
        <w:numPr>
          <w:ilvl w:val="0"/>
          <w:numId w:val="18"/>
        </w:numPr>
      </w:pPr>
      <w:r>
        <w:t>Special</w:t>
      </w:r>
    </w:p>
    <w:p w:rsidR="00A71078" w:rsidRPr="00F87213" w:rsidRDefault="00A71078" w:rsidP="00D51F65">
      <w:pPr>
        <w:pStyle w:val="Heading1"/>
      </w:pPr>
      <w:r>
        <w:br w:type="page"/>
      </w:r>
      <w:bookmarkStart w:id="2695" w:name="_Toc450222055"/>
      <w:r>
        <w:lastRenderedPageBreak/>
        <w:t>Appendix C:</w:t>
      </w:r>
      <w:r w:rsidRPr="00F87213">
        <w:t xml:space="preserve"> Configur</w:t>
      </w:r>
      <w:r>
        <w:t>ing</w:t>
      </w:r>
      <w:r w:rsidRPr="00F87213">
        <w:t xml:space="preserve"> Point-to-Multipoint FreeWave Radio modems</w:t>
      </w:r>
      <w:bookmarkEnd w:id="2689"/>
      <w:bookmarkEnd w:id="2690"/>
      <w:bookmarkEnd w:id="2691"/>
      <w:bookmarkEnd w:id="2692"/>
      <w:bookmarkEnd w:id="2693"/>
      <w:bookmarkEnd w:id="2694"/>
      <w:bookmarkEnd w:id="2695"/>
    </w:p>
    <w:p w:rsidR="00A71078" w:rsidRDefault="00A71078" w:rsidP="00A71078"/>
    <w:p w:rsidR="00A71078" w:rsidRDefault="00A71078" w:rsidP="00A71078">
      <w:pPr>
        <w:ind w:left="360"/>
        <w:rPr>
          <w:lang w:val="en-US"/>
        </w:rPr>
      </w:pPr>
      <w:r w:rsidRPr="000B35F4">
        <w:rPr>
          <w:lang w:val="en-US"/>
        </w:rPr>
        <w:t xml:space="preserve">This </w:t>
      </w:r>
      <w:r>
        <w:rPr>
          <w:lang w:val="en-US"/>
        </w:rPr>
        <w:t xml:space="preserve">part </w:t>
      </w:r>
      <w:r w:rsidRPr="000B35F4">
        <w:rPr>
          <w:lang w:val="en-US"/>
        </w:rPr>
        <w:t xml:space="preserve">is </w:t>
      </w:r>
      <w:r>
        <w:rPr>
          <w:lang w:val="en-US"/>
        </w:rPr>
        <w:t xml:space="preserve">about how to configure radio modems when </w:t>
      </w:r>
      <w:r w:rsidRPr="000B35F4">
        <w:rPr>
          <w:lang w:val="en-US"/>
        </w:rPr>
        <w:t xml:space="preserve">multiple remote </w:t>
      </w:r>
      <w:r>
        <w:rPr>
          <w:lang w:val="en-US"/>
        </w:rPr>
        <w:t>scanners</w:t>
      </w:r>
      <w:r w:rsidRPr="000B35F4">
        <w:rPr>
          <w:lang w:val="en-US"/>
        </w:rPr>
        <w:t xml:space="preserve"> </w:t>
      </w:r>
      <w:r>
        <w:rPr>
          <w:lang w:val="en-US"/>
        </w:rPr>
        <w:t xml:space="preserve">are applied </w:t>
      </w:r>
      <w:r w:rsidRPr="000B35F4">
        <w:rPr>
          <w:lang w:val="en-US"/>
        </w:rPr>
        <w:t xml:space="preserve">via a </w:t>
      </w:r>
      <w:r>
        <w:rPr>
          <w:lang w:val="en-US"/>
        </w:rPr>
        <w:t>FreeWave</w:t>
      </w:r>
      <w:r w:rsidRPr="000B35F4">
        <w:rPr>
          <w:lang w:val="en-US"/>
        </w:rPr>
        <w:t xml:space="preserve"> Radio Network</w:t>
      </w:r>
      <w:r>
        <w:rPr>
          <w:lang w:val="en-US"/>
        </w:rPr>
        <w:t xml:space="preserve">. </w:t>
      </w:r>
    </w:p>
    <w:p w:rsidR="00A71078" w:rsidRDefault="00A71078" w:rsidP="00A71078">
      <w:pPr>
        <w:ind w:left="360"/>
        <w:rPr>
          <w:lang w:val="en-US"/>
        </w:rPr>
      </w:pPr>
      <w:r>
        <w:rPr>
          <w:lang w:val="en-US"/>
        </w:rPr>
        <w:t>Basically the radio modem at observatory works as a master. The radio modems connecting to the remote scanners work as slaves. According to the geographical environment, choose whether and where repeaters are used. Because in this network structure one radio modem controls all other radio modems, this network is call point-to-multipoint network.</w:t>
      </w:r>
    </w:p>
    <w:p w:rsidR="00A71078" w:rsidRPr="000B35F4" w:rsidRDefault="00A71078" w:rsidP="00A71078">
      <w:pPr>
        <w:ind w:left="360"/>
        <w:rPr>
          <w:lang w:val="en-US"/>
        </w:rPr>
      </w:pPr>
    </w:p>
    <w:p w:rsidR="00A71078" w:rsidRDefault="00A71078" w:rsidP="00A71078">
      <w:pPr>
        <w:rPr>
          <w:lang w:val="en-US"/>
        </w:rPr>
      </w:pPr>
      <w:r>
        <w:rPr>
          <w:noProof/>
          <w:lang w:val="en-US"/>
        </w:rPr>
        <mc:AlternateContent>
          <mc:Choice Requires="wps">
            <w:drawing>
              <wp:anchor distT="0" distB="0" distL="114300" distR="114300" simplePos="0" relativeHeight="251671040" behindDoc="0" locked="0" layoutInCell="1" allowOverlap="1" wp14:anchorId="34ECA1CF" wp14:editId="750863AE">
                <wp:simplePos x="0" y="0"/>
                <wp:positionH relativeFrom="column">
                  <wp:posOffset>114300</wp:posOffset>
                </wp:positionH>
                <wp:positionV relativeFrom="paragraph">
                  <wp:posOffset>12700</wp:posOffset>
                </wp:positionV>
                <wp:extent cx="5372100" cy="1485900"/>
                <wp:effectExtent l="9525" t="12700" r="9525" b="6350"/>
                <wp:wrapNone/>
                <wp:docPr id="10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85900"/>
                        </a:xfrm>
                        <a:prstGeom prst="rect">
                          <a:avLst/>
                        </a:prstGeom>
                        <a:solidFill>
                          <a:srgbClr val="FFFFFF"/>
                        </a:solidFill>
                        <a:ln w="9525">
                          <a:solidFill>
                            <a:srgbClr val="000000"/>
                          </a:solidFill>
                          <a:miter lim="800000"/>
                          <a:headEnd/>
                          <a:tailEnd/>
                        </a:ln>
                      </wps:spPr>
                      <wps:txbx>
                        <w:txbxContent>
                          <w:p w:rsidR="00CF4E55" w:rsidRPr="00BE3E20" w:rsidRDefault="00CF4E55"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rsidR="00CF4E55" w:rsidRPr="00BE3E20" w:rsidRDefault="00CF4E55"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rsidR="00CF4E55" w:rsidRPr="00BE3E20" w:rsidRDefault="00CF4E55"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rsidR="00CF4E55" w:rsidRPr="00BE3E20" w:rsidRDefault="00CF4E55"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rsidR="00CF4E55" w:rsidRPr="00BE3E20" w:rsidRDefault="00CF4E55"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rsidR="00CF4E55" w:rsidRDefault="00CF4E55" w:rsidP="00A710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ECA1CF" id="Text Box 117" o:spid="_x0000_s1029" type="#_x0000_t202" style="position:absolute;margin-left:9pt;margin-top:1pt;width:423pt;height:117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">
                <v:textbox>
                  <w:txbxContent>
                    <w:p w:rsidR="00CF4E55" w:rsidRPr="00BE3E20" w:rsidRDefault="00CF4E55"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rsidR="00CF4E55" w:rsidRPr="00BE3E20" w:rsidRDefault="00CF4E55"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rsidR="00CF4E55" w:rsidRPr="00BE3E20" w:rsidRDefault="00CF4E55"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rsidR="00CF4E55" w:rsidRPr="00BE3E20" w:rsidRDefault="00CF4E55"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rsidR="00CF4E55" w:rsidRPr="00BE3E20" w:rsidRDefault="00CF4E55"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rsidR="00CF4E55" w:rsidRDefault="00CF4E55" w:rsidP="00A71078"/>
                  </w:txbxContent>
                </v:textbox>
              </v:shape>
            </w:pict>
          </mc:Fallback>
        </mc:AlternateContent>
      </w:r>
    </w:p>
    <w:p w:rsidR="00A71078" w:rsidRDefault="00A71078" w:rsidP="00A71078">
      <w:pPr>
        <w:rPr>
          <w:lang w:val="en-US"/>
        </w:rPr>
      </w:pPr>
      <w:r>
        <w:rPr>
          <w:noProof/>
          <w:lang w:val="en-US"/>
        </w:rPr>
        <mc:AlternateContent>
          <mc:Choice Requires="wpc">
            <w:drawing>
              <wp:inline distT="0" distB="0" distL="0" distR="0" wp14:anchorId="5DE4F01D" wp14:editId="32DC6393">
                <wp:extent cx="5715000" cy="1371600"/>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13F3DA4D" id="Canvas 111" o:spid="_x0000_s1026" editas="canvas" style="width:450pt;height:108pt;mso-position-horizontal-relative:char;mso-position-vertical-relative:line" coordsize="57150,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">
                <v:shape id="_x0000_s1027" type="#_x0000_t75" style="position:absolute;width:57150;height:13716;visibility:visible;mso-wrap-style:square">
                  <v:fill o:detectmouseclick="t"/>
                  <v:path o:connecttype="none"/>
                </v:shape>
                <w10:anchorlock/>
              </v:group>
            </w:pict>
          </mc:Fallback>
        </mc:AlternateContent>
      </w:r>
    </w:p>
    <w:p w:rsidR="00A71078" w:rsidRPr="009B367D" w:rsidRDefault="00A71078" w:rsidP="00A71078">
      <w:pPr>
        <w:pStyle w:val="Heading2"/>
        <w:rPr>
          <w:lang w:val="en-US"/>
        </w:rPr>
      </w:pPr>
      <w:bookmarkStart w:id="2696" w:name="_Toc141090938"/>
      <w:bookmarkStart w:id="2697" w:name="_Toc141091202"/>
      <w:bookmarkStart w:id="2698" w:name="_Toc150947505"/>
      <w:bookmarkStart w:id="2699" w:name="_Toc450222056"/>
      <w:r w:rsidRPr="009B367D">
        <w:rPr>
          <w:lang w:val="en-US"/>
        </w:rPr>
        <w:t xml:space="preserve">1. Configuration of Master to </w:t>
      </w:r>
      <w:r>
        <w:rPr>
          <w:lang w:val="en-US"/>
        </w:rPr>
        <w:t>M</w:t>
      </w:r>
      <w:r w:rsidRPr="009B367D">
        <w:rPr>
          <w:lang w:val="en-US"/>
        </w:rPr>
        <w:t xml:space="preserve">ultiple </w:t>
      </w:r>
      <w:r>
        <w:rPr>
          <w:lang w:val="en-US"/>
        </w:rPr>
        <w:t>S</w:t>
      </w:r>
      <w:r w:rsidRPr="009B367D">
        <w:rPr>
          <w:lang w:val="en-US"/>
        </w:rPr>
        <w:t xml:space="preserve">laves </w:t>
      </w:r>
      <w:r>
        <w:rPr>
          <w:lang w:val="en-US"/>
        </w:rPr>
        <w:t>through R</w:t>
      </w:r>
      <w:r w:rsidRPr="009B367D">
        <w:rPr>
          <w:lang w:val="en-US"/>
        </w:rPr>
        <w:t>epeater</w:t>
      </w:r>
      <w:bookmarkEnd w:id="2696"/>
      <w:bookmarkEnd w:id="2697"/>
      <w:bookmarkEnd w:id="2698"/>
      <w:bookmarkEnd w:id="2699"/>
    </w:p>
    <w:p w:rsidR="00A71078" w:rsidRDefault="00A71078" w:rsidP="00A71078">
      <w:pPr>
        <w:rPr>
          <w:lang w:val="en-US"/>
        </w:rPr>
      </w:pPr>
    </w:p>
    <w:p w:rsidR="00A71078" w:rsidRDefault="00A71078" w:rsidP="00A71078">
      <w:pPr>
        <w:rPr>
          <w:lang w:val="en-US"/>
        </w:rPr>
      </w:pPr>
      <w:r w:rsidRPr="007F3BCC">
        <w:rPr>
          <w:lang w:val="en-US"/>
        </w:rPr>
        <w:t xml:space="preserve">In </w:t>
      </w:r>
      <w:r>
        <w:rPr>
          <w:lang w:val="en-US"/>
        </w:rPr>
        <w:t>this network</w:t>
      </w:r>
      <w:r w:rsidRPr="007F3BCC">
        <w:rPr>
          <w:lang w:val="en-US"/>
        </w:rPr>
        <w:t xml:space="preserve"> configuration </w:t>
      </w:r>
      <w:r>
        <w:rPr>
          <w:lang w:val="en-US"/>
        </w:rPr>
        <w:t>FreeWave</w:t>
      </w:r>
      <w:r w:rsidRPr="007F3BCC">
        <w:rPr>
          <w:lang w:val="en-US"/>
        </w:rPr>
        <w:t xml:space="preserve"> transceivers can utilize up to 4 Repeaters. </w:t>
      </w:r>
      <w:r>
        <w:rPr>
          <w:lang w:val="en-US"/>
        </w:rPr>
        <w:t xml:space="preserve">However, there is no limitation on baudrate setting when repeater is used. </w:t>
      </w:r>
      <w:r w:rsidRPr="00D44CCB">
        <w:rPr>
          <w:lang w:val="en-US"/>
        </w:rPr>
        <w:t>When a Repeater is used, the RF throughput is cut in half.</w:t>
      </w:r>
      <w:r>
        <w:rPr>
          <w:lang w:val="en-US"/>
        </w:rPr>
        <w:t xml:space="preserve"> When there is no repeater used, the </w:t>
      </w:r>
      <w:r w:rsidRPr="00DA4021">
        <w:rPr>
          <w:lang w:val="en-US"/>
        </w:rPr>
        <w:t>sustained</w:t>
      </w:r>
      <w:r>
        <w:rPr>
          <w:lang w:val="en-US"/>
        </w:rPr>
        <w:t xml:space="preserve"> data throughput is 115.2</w:t>
      </w:r>
      <w:r w:rsidRPr="00DA4021">
        <w:rPr>
          <w:lang w:val="en-US"/>
        </w:rPr>
        <w:t xml:space="preserve"> kbps.</w:t>
      </w:r>
      <w:r>
        <w:rPr>
          <w:lang w:val="en-US"/>
        </w:rPr>
        <w:t xml:space="preserve"> When repeaters are used, the </w:t>
      </w:r>
      <w:r w:rsidRPr="00DA4021">
        <w:rPr>
          <w:lang w:val="en-US"/>
        </w:rPr>
        <w:t>sustained</w:t>
      </w:r>
      <w:r>
        <w:rPr>
          <w:lang w:val="en-US"/>
        </w:rPr>
        <w:t xml:space="preserve"> data throughput is </w:t>
      </w:r>
      <w:r w:rsidRPr="00DA4021">
        <w:rPr>
          <w:lang w:val="en-US"/>
        </w:rPr>
        <w:t>57.6 kbps.</w:t>
      </w:r>
      <w:r>
        <w:rPr>
          <w:lang w:val="en-US"/>
        </w:rPr>
        <w:t xml:space="preserve"> </w:t>
      </w:r>
    </w:p>
    <w:p w:rsidR="00A71078" w:rsidRDefault="00A71078" w:rsidP="00A71078">
      <w:pPr>
        <w:rPr>
          <w:lang w:val="en-US"/>
        </w:rPr>
      </w:pPr>
    </w:p>
    <w:p w:rsidR="00A71078" w:rsidRPr="00B00D56" w:rsidRDefault="00A71078" w:rsidP="00A71078">
      <w:pPr>
        <w:rPr>
          <w:b/>
          <w:lang w:val="en-US"/>
        </w:rPr>
      </w:pPr>
      <w:r w:rsidRPr="00B00D56">
        <w:rPr>
          <w:b/>
          <w:lang w:val="en-US"/>
        </w:rPr>
        <w:t>1.1 Master to Multiple Slaves through One Repeater</w:t>
      </w:r>
    </w:p>
    <w:p w:rsidR="00A71078" w:rsidRPr="00DA4021" w:rsidRDefault="00A71078" w:rsidP="00A71078">
      <w:pPr>
        <w:rPr>
          <w:lang w:val="en-US"/>
        </w:rPr>
      </w:pPr>
    </w:p>
    <w:p w:rsidR="00A71078" w:rsidRDefault="00A71078" w:rsidP="00A71078">
      <w:pPr>
        <w:rPr>
          <w:lang w:val="en-US"/>
        </w:rPr>
      </w:pPr>
      <w:r>
        <w:rPr>
          <w:lang w:val="en-US"/>
        </w:rPr>
        <w:t>For example, we have four radio modems with radio ID 922-3083, 922-2973, 922-2965 and 922-2930. We will have 2 slaves, one repeater and one master in this network.</w:t>
      </w:r>
    </w:p>
    <w:p w:rsidR="00A71078" w:rsidRDefault="00A71078" w:rsidP="00A71078">
      <w:pPr>
        <w:rPr>
          <w:lang w:val="en-US"/>
        </w:rPr>
      </w:pPr>
      <w:r>
        <w:rPr>
          <w:noProof/>
          <w:lang w:val="en-US"/>
        </w:rPr>
        <mc:AlternateContent>
          <mc:Choice Requires="wps">
            <w:drawing>
              <wp:anchor distT="0" distB="0" distL="114300" distR="114300" simplePos="0" relativeHeight="251670016" behindDoc="0" locked="0" layoutInCell="1" allowOverlap="1" wp14:anchorId="4BE4CC7A" wp14:editId="23854880">
                <wp:simplePos x="0" y="0"/>
                <wp:positionH relativeFrom="column">
                  <wp:posOffset>3771900</wp:posOffset>
                </wp:positionH>
                <wp:positionV relativeFrom="paragraph">
                  <wp:posOffset>97790</wp:posOffset>
                </wp:positionV>
                <wp:extent cx="1257300" cy="260350"/>
                <wp:effectExtent l="0" t="2540" r="0" b="3810"/>
                <wp:wrapNone/>
                <wp:docPr id="10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4E55" w:rsidRPr="006B0866" w:rsidRDefault="00CF4E55" w:rsidP="00A71078">
                            <w:pPr>
                              <w:rPr>
                                <w:lang w:val="sv-SE"/>
                              </w:rPr>
                            </w:pPr>
                            <w:r>
                              <w:rPr>
                                <w:lang w:val="sv-SE"/>
                              </w:rPr>
                              <w:t>Slave 922-2973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E4CC7A" id="Text Box 116" o:spid="_x0000_s1030" type="#_x0000_t202" style="position:absolute;margin-left:297pt;margin-top:7.7pt;width:99pt;height:20.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nQvAIAAMQ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" filled="f" stroked="f">
                <v:textbox>
                  <w:txbxContent>
                    <w:p w:rsidR="00CF4E55" w:rsidRPr="006B0866" w:rsidRDefault="00CF4E55" w:rsidP="00A71078">
                      <w:pPr>
                        <w:rPr>
                          <w:lang w:val="sv-SE"/>
                        </w:rPr>
                      </w:pPr>
                      <w:r>
                        <w:rPr>
                          <w:lang w:val="sv-SE"/>
                        </w:rPr>
                        <w:t>Slave 922-2973</w:t>
                      </w:r>
                    </w:p>
                  </w:txbxContent>
                </v:textbox>
              </v:shape>
            </w:pict>
          </mc:Fallback>
        </mc:AlternateContent>
      </w:r>
    </w:p>
    <w:p w:rsidR="00A71078" w:rsidRDefault="00A71078" w:rsidP="00A71078">
      <w:pPr>
        <w:rPr>
          <w:lang w:val="en-US"/>
        </w:rPr>
      </w:pPr>
      <w:r>
        <w:rPr>
          <w:noProof/>
          <w:lang w:val="en-US"/>
        </w:rPr>
        <mc:AlternateContent>
          <mc:Choice Requires="wpc">
            <w:drawing>
              <wp:inline distT="0" distB="0" distL="0" distR="0" wp14:anchorId="4B3B2AB8" wp14:editId="37E2B4FA">
                <wp:extent cx="5715000" cy="1257300"/>
                <wp:effectExtent l="0" t="9525" r="0" b="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Oval 101"/>
                        <wps:cNvSpPr>
                          <a:spLocks noChangeArrowheads="1"/>
                        </wps:cNvSpPr>
                        <wps:spPr bwMode="auto">
                          <a:xfrm>
                            <a:off x="8001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8" name="Line 102"/>
                        <wps:cNvCnPr/>
                        <wps:spPr bwMode="auto">
                          <a:xfrm>
                            <a:off x="1028700" y="4572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Oval 103"/>
                        <wps:cNvSpPr>
                          <a:spLocks noChangeArrowheads="1"/>
                        </wps:cNvSpPr>
                        <wps:spPr bwMode="auto">
                          <a:xfrm>
                            <a:off x="2057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Oval 104"/>
                        <wps:cNvSpPr>
                          <a:spLocks noChangeArrowheads="1"/>
                        </wps:cNvSpPr>
                        <wps:spPr bwMode="auto">
                          <a:xfrm>
                            <a:off x="3543300" y="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Oval 105"/>
                        <wps:cNvSpPr>
                          <a:spLocks noChangeArrowheads="1"/>
                        </wps:cNvSpPr>
                        <wps:spPr bwMode="auto">
                          <a:xfrm>
                            <a:off x="3543300" y="5715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Line 106"/>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Line 107"/>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108"/>
                        <wps:cNvSpPr txBox="1">
                          <a:spLocks noChangeArrowheads="1"/>
                        </wps:cNvSpPr>
                        <wps:spPr bwMode="auto">
                          <a:xfrm>
                            <a:off x="68580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4E55" w:rsidRDefault="00CF4E55" w:rsidP="00A71078">
                              <w:pPr>
                                <w:rPr>
                                  <w:lang w:val="sv-SE"/>
                                </w:rPr>
                              </w:pPr>
                              <w:r>
                                <w:rPr>
                                  <w:lang w:val="sv-SE"/>
                                </w:rPr>
                                <w:t>Master</w:t>
                              </w:r>
                            </w:p>
                            <w:p w:rsidR="00CF4E55" w:rsidRPr="006B0866" w:rsidRDefault="00CF4E55" w:rsidP="00A71078">
                              <w:pPr>
                                <w:rPr>
                                  <w:lang w:val="sv-SE"/>
                                </w:rPr>
                              </w:pPr>
                              <w:r>
                                <w:rPr>
                                  <w:lang w:val="sv-SE"/>
                                </w:rPr>
                                <w:t>922-3083</w:t>
                              </w:r>
                            </w:p>
                          </w:txbxContent>
                        </wps:txbx>
                        <wps:bodyPr rot="0" vert="horz" wrap="square" lIns="91440" tIns="45720" rIns="91440" bIns="45720" anchor="t" anchorCtr="0" upright="1">
                          <a:noAutofit/>
                        </wps:bodyPr>
                      </wps:wsp>
                      <wps:wsp>
                        <wps:cNvPr id="97" name="Text Box 109"/>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4E55" w:rsidRPr="006B0866" w:rsidRDefault="00CF4E55" w:rsidP="00A71078">
                              <w:pPr>
                                <w:rPr>
                                  <w:lang w:val="sv-SE"/>
                                </w:rPr>
                              </w:pPr>
                              <w:r>
                                <w:rPr>
                                  <w:lang w:val="sv-SE"/>
                                </w:rPr>
                                <w:t>Slave 922-2965</w:t>
                              </w:r>
                            </w:p>
                          </w:txbxContent>
                        </wps:txbx>
                        <wps:bodyPr rot="0" vert="horz" wrap="square" lIns="91440" tIns="45720" rIns="91440" bIns="45720" anchor="t" anchorCtr="0" upright="1">
                          <a:noAutofit/>
                        </wps:bodyPr>
                      </wps:wsp>
                      <wps:wsp>
                        <wps:cNvPr id="98" name="Text Box 110"/>
                        <wps:cNvSpPr txBox="1">
                          <a:spLocks noChangeArrowheads="1"/>
                        </wps:cNvSpPr>
                        <wps:spPr bwMode="auto">
                          <a:xfrm>
                            <a:off x="1828800" y="542925"/>
                            <a:ext cx="800100"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4E55" w:rsidRDefault="00CF4E55" w:rsidP="00A71078">
                              <w:pPr>
                                <w:rPr>
                                  <w:lang w:val="sv-SE"/>
                                </w:rPr>
                              </w:pPr>
                              <w:r>
                                <w:rPr>
                                  <w:lang w:val="sv-SE"/>
                                </w:rPr>
                                <w:t>Repeater</w:t>
                              </w:r>
                            </w:p>
                            <w:p w:rsidR="00CF4E55" w:rsidRPr="006B0866" w:rsidRDefault="00CF4E55" w:rsidP="00A71078">
                              <w:pPr>
                                <w:rPr>
                                  <w:lang w:val="sv-SE"/>
                                </w:rPr>
                              </w:pPr>
                              <w:r>
                                <w:rPr>
                                  <w:lang w:val="sv-SE"/>
                                </w:rPr>
                                <w:t>922-2930</w:t>
                              </w:r>
                            </w:p>
                          </w:txbxContent>
                        </wps:txbx>
                        <wps:bodyPr rot="0" vert="horz" wrap="square" lIns="91440" tIns="45720" rIns="91440" bIns="45720" anchor="t" anchorCtr="0" upright="1">
                          <a:noAutofit/>
                        </wps:bodyPr>
                      </wps:wsp>
                    </wpc:wpc>
                  </a:graphicData>
                </a:graphic>
              </wp:inline>
            </w:drawing>
          </mc:Choice>
          <mc:Fallback>
            <w:pict>
              <v:group w14:anchorId="4B3B2AB8" id="Canvas 99" o:spid="_x0000_s1031"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">
                <v:shape id="_x0000_s1032" type="#_x0000_t75" style="position:absolute;width:57150;height:12573;visibility:visible;mso-wrap-style:square">
                  <v:fill o:detectmouseclick="t"/>
                  <v:path o:connecttype="none"/>
                </v:shape>
                <v:oval id="Oval 101" o:spid="_x0000_s1033" style="position:absolute;left:8001;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line id="Line 102" o:spid="_x0000_s1034" style="position:absolute;visibility:visible;mso-wrap-style:square" from="10287,4572" to="20574,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"/>
                <v:oval id="Oval 103" o:spid="_x0000_s1035"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oval id="Oval 104" o:spid="_x0000_s1036"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oval id="Oval 105" o:spid="_x0000_s1037"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line id="Line 106" o:spid="_x0000_s1038"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"/>
                <v:line id="Line 107" o:spid="_x0000_s1039"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shape id="Text Box 108" o:spid="_x0000_s1040" type="#_x0000_t202" style="position:absolute;left:6858;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rsidR="00CF4E55" w:rsidRDefault="00CF4E55" w:rsidP="00A71078">
                        <w:pPr>
                          <w:rPr>
                            <w:lang w:val="sv-SE"/>
                          </w:rPr>
                        </w:pPr>
                        <w:r>
                          <w:rPr>
                            <w:lang w:val="sv-SE"/>
                          </w:rPr>
                          <w:t>Master</w:t>
                        </w:r>
                      </w:p>
                      <w:p w:rsidR="00CF4E55" w:rsidRPr="006B0866" w:rsidRDefault="00CF4E55" w:rsidP="00A71078">
                        <w:pPr>
                          <w:rPr>
                            <w:lang w:val="sv-SE"/>
                          </w:rPr>
                        </w:pPr>
                        <w:r>
                          <w:rPr>
                            <w:lang w:val="sv-SE"/>
                          </w:rPr>
                          <w:t>922-3083</w:t>
                        </w:r>
                      </w:p>
                    </w:txbxContent>
                  </v:textbox>
                </v:shape>
                <v:shape id="Text Box 109" o:spid="_x0000_s1041"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rsidR="00CF4E55" w:rsidRPr="006B0866" w:rsidRDefault="00CF4E55" w:rsidP="00A71078">
                        <w:pPr>
                          <w:rPr>
                            <w:lang w:val="sv-SE"/>
                          </w:rPr>
                        </w:pPr>
                        <w:r>
                          <w:rPr>
                            <w:lang w:val="sv-SE"/>
                          </w:rPr>
                          <w:t>Slave 922-2965</w:t>
                        </w:r>
                      </w:p>
                    </w:txbxContent>
                  </v:textbox>
                </v:shape>
                <v:shape id="Text Box 110" o:spid="_x0000_s1042" type="#_x0000_t202" style="position:absolute;left:18288;top:5429;width:8001;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rsidR="00CF4E55" w:rsidRDefault="00CF4E55" w:rsidP="00A71078">
                        <w:pPr>
                          <w:rPr>
                            <w:lang w:val="sv-SE"/>
                          </w:rPr>
                        </w:pPr>
                        <w:r>
                          <w:rPr>
                            <w:lang w:val="sv-SE"/>
                          </w:rPr>
                          <w:t>Repeater</w:t>
                        </w:r>
                      </w:p>
                      <w:p w:rsidR="00CF4E55" w:rsidRPr="006B0866" w:rsidRDefault="00CF4E55" w:rsidP="00A71078">
                        <w:pPr>
                          <w:rPr>
                            <w:lang w:val="sv-SE"/>
                          </w:rPr>
                        </w:pPr>
                        <w:r>
                          <w:rPr>
                            <w:lang w:val="sv-SE"/>
                          </w:rPr>
                          <w:t>922-2930</w:t>
                        </w:r>
                      </w:p>
                    </w:txbxContent>
                  </v:textbox>
                </v:shape>
                <w10:anchorlock/>
              </v:group>
            </w:pict>
          </mc:Fallback>
        </mc:AlternateContent>
      </w:r>
    </w:p>
    <w:p w:rsidR="00A71078" w:rsidRDefault="00A71078" w:rsidP="00A71078">
      <w:pPr>
        <w:rPr>
          <w:lang w:val="en-US"/>
        </w:rPr>
      </w:pPr>
      <w:r>
        <w:rPr>
          <w:lang w:val="en-US"/>
        </w:rPr>
        <w:t>The configurations are as this table:</w:t>
      </w:r>
    </w:p>
    <w:p w:rsidR="00A71078" w:rsidRDefault="00A71078" w:rsidP="00A71078">
      <w:pPr>
        <w:rPr>
          <w:lang w:val="en-US"/>
        </w:rPr>
      </w:pPr>
    </w:p>
    <w:tbl>
      <w:tblPr>
        <w:tblStyle w:val="TableGrid"/>
        <w:tblW w:w="0" w:type="auto"/>
        <w:tblLook w:val="01E0" w:firstRow="1" w:lastRow="1" w:firstColumn="1" w:lastColumn="1" w:noHBand="0" w:noVBand="0"/>
      </w:tblPr>
      <w:tblGrid>
        <w:gridCol w:w="1188"/>
        <w:gridCol w:w="3060"/>
        <w:gridCol w:w="1260"/>
        <w:gridCol w:w="1269"/>
        <w:gridCol w:w="1269"/>
      </w:tblGrid>
      <w:tr w:rsidR="00A71078" w:rsidTr="004B1F3F">
        <w:trPr>
          <w:trHeight w:val="270"/>
        </w:trPr>
        <w:tc>
          <w:tcPr>
            <w:tcW w:w="1188" w:type="dxa"/>
            <w:vMerge w:val="restart"/>
            <w:shd w:val="clear" w:color="auto" w:fill="CCCCCC"/>
          </w:tcPr>
          <w:p w:rsidR="00A71078" w:rsidRPr="004F1F86" w:rsidRDefault="00A71078" w:rsidP="004B1F3F">
            <w:pPr>
              <w:rPr>
                <w:b/>
                <w:lang w:val="en-US"/>
              </w:rPr>
            </w:pPr>
            <w:r w:rsidRPr="004F1F86">
              <w:rPr>
                <w:b/>
                <w:lang w:val="en-US"/>
              </w:rPr>
              <w:t>Radio ID</w:t>
            </w:r>
          </w:p>
        </w:tc>
        <w:tc>
          <w:tcPr>
            <w:tcW w:w="3060" w:type="dxa"/>
            <w:vMerge w:val="restart"/>
            <w:shd w:val="clear" w:color="auto" w:fill="CCCCCC"/>
          </w:tcPr>
          <w:p w:rsidR="00A71078" w:rsidRPr="004F1F86" w:rsidRDefault="00A71078" w:rsidP="004B1F3F">
            <w:pPr>
              <w:rPr>
                <w:b/>
                <w:lang w:val="en-US"/>
              </w:rPr>
            </w:pPr>
            <w:r>
              <w:rPr>
                <w:b/>
                <w:lang w:val="en-US"/>
              </w:rPr>
              <w:t>Modem Mode</w:t>
            </w:r>
          </w:p>
        </w:tc>
        <w:tc>
          <w:tcPr>
            <w:tcW w:w="3798" w:type="dxa"/>
            <w:gridSpan w:val="3"/>
            <w:shd w:val="clear" w:color="auto" w:fill="CCCCCC"/>
          </w:tcPr>
          <w:p w:rsidR="00A71078" w:rsidRPr="004F1F86" w:rsidRDefault="00A71078" w:rsidP="004B1F3F">
            <w:pPr>
              <w:rPr>
                <w:b/>
                <w:lang w:val="en-US"/>
              </w:rPr>
            </w:pPr>
            <w:r w:rsidRPr="004F1F86">
              <w:rPr>
                <w:b/>
                <w:lang w:val="en-US"/>
              </w:rPr>
              <w:t>Call book</w:t>
            </w:r>
          </w:p>
        </w:tc>
      </w:tr>
      <w:tr w:rsidR="00A71078" w:rsidTr="004B1F3F">
        <w:trPr>
          <w:trHeight w:val="270"/>
        </w:trPr>
        <w:tc>
          <w:tcPr>
            <w:tcW w:w="1188" w:type="dxa"/>
            <w:vMerge/>
            <w:shd w:val="clear" w:color="auto" w:fill="CCCCCC"/>
          </w:tcPr>
          <w:p w:rsidR="00A71078" w:rsidRPr="004F1F86" w:rsidRDefault="00A71078" w:rsidP="004B1F3F">
            <w:pPr>
              <w:rPr>
                <w:b/>
                <w:lang w:val="en-US"/>
              </w:rPr>
            </w:pPr>
          </w:p>
        </w:tc>
        <w:tc>
          <w:tcPr>
            <w:tcW w:w="3060" w:type="dxa"/>
            <w:vMerge/>
            <w:shd w:val="clear" w:color="auto" w:fill="CCCCCC"/>
          </w:tcPr>
          <w:p w:rsidR="00A71078" w:rsidRPr="004F1F86" w:rsidRDefault="00A71078" w:rsidP="004B1F3F">
            <w:pPr>
              <w:rPr>
                <w:b/>
                <w:lang w:val="en-US"/>
              </w:rPr>
            </w:pPr>
          </w:p>
        </w:tc>
        <w:tc>
          <w:tcPr>
            <w:tcW w:w="1260" w:type="dxa"/>
            <w:shd w:val="clear" w:color="auto" w:fill="CCCCCC"/>
          </w:tcPr>
          <w:p w:rsidR="00A71078" w:rsidRPr="00E225CE" w:rsidRDefault="00A71078" w:rsidP="004B1F3F">
            <w:pPr>
              <w:rPr>
                <w:b/>
                <w:lang w:val="en-US"/>
              </w:rPr>
            </w:pPr>
            <w:r w:rsidRPr="00E225CE">
              <w:rPr>
                <w:b/>
                <w:lang w:val="en-US"/>
              </w:rPr>
              <w:t>Entry Number</w:t>
            </w:r>
          </w:p>
        </w:tc>
        <w:tc>
          <w:tcPr>
            <w:tcW w:w="1269" w:type="dxa"/>
            <w:shd w:val="clear" w:color="auto" w:fill="CCCCCC"/>
          </w:tcPr>
          <w:p w:rsidR="00A71078" w:rsidRPr="004F1F86" w:rsidRDefault="00A71078" w:rsidP="004B1F3F">
            <w:pPr>
              <w:rPr>
                <w:b/>
                <w:lang w:val="en-US"/>
              </w:rPr>
            </w:pPr>
            <w:r>
              <w:rPr>
                <w:b/>
                <w:lang w:val="en-US"/>
              </w:rPr>
              <w:t>Repeater1</w:t>
            </w:r>
          </w:p>
        </w:tc>
        <w:tc>
          <w:tcPr>
            <w:tcW w:w="1269" w:type="dxa"/>
            <w:shd w:val="clear" w:color="auto" w:fill="CCCCCC"/>
          </w:tcPr>
          <w:p w:rsidR="00A71078" w:rsidRPr="004F1F86" w:rsidRDefault="00A71078" w:rsidP="004B1F3F">
            <w:pPr>
              <w:rPr>
                <w:b/>
                <w:lang w:val="en-US"/>
              </w:rPr>
            </w:pPr>
            <w:r>
              <w:rPr>
                <w:b/>
                <w:lang w:val="en-US"/>
              </w:rPr>
              <w:t>Repeater2</w:t>
            </w:r>
          </w:p>
        </w:tc>
      </w:tr>
      <w:tr w:rsidR="00A71078" w:rsidTr="004B1F3F">
        <w:tc>
          <w:tcPr>
            <w:tcW w:w="1188" w:type="dxa"/>
          </w:tcPr>
          <w:p w:rsidR="00A71078" w:rsidRDefault="00A71078" w:rsidP="004B1F3F">
            <w:pPr>
              <w:rPr>
                <w:lang w:val="en-US"/>
              </w:rPr>
            </w:pPr>
            <w:r>
              <w:rPr>
                <w:lang w:val="en-US"/>
              </w:rPr>
              <w:t>922-3083</w:t>
            </w:r>
          </w:p>
        </w:tc>
        <w:tc>
          <w:tcPr>
            <w:tcW w:w="3060" w:type="dxa"/>
          </w:tcPr>
          <w:p w:rsidR="00A71078" w:rsidRDefault="00A71078" w:rsidP="004B1F3F">
            <w:pPr>
              <w:rPr>
                <w:lang w:val="en-US"/>
              </w:rPr>
            </w:pPr>
            <w:r>
              <w:rPr>
                <w:lang w:val="en-US"/>
              </w:rPr>
              <w:t>Point-to-Point Master/Slave</w:t>
            </w:r>
          </w:p>
          <w:p w:rsidR="00A71078" w:rsidRDefault="00A71078" w:rsidP="004B1F3F">
            <w:pPr>
              <w:rPr>
                <w:lang w:val="en-US"/>
              </w:rPr>
            </w:pPr>
            <w:r>
              <w:rPr>
                <w:lang w:val="en-US"/>
              </w:rPr>
              <w:t>Switchable</w:t>
            </w:r>
          </w:p>
        </w:tc>
        <w:tc>
          <w:tcPr>
            <w:tcW w:w="1260" w:type="dxa"/>
          </w:tcPr>
          <w:p w:rsidR="00A71078" w:rsidRDefault="00A71078" w:rsidP="004B1F3F">
            <w:pPr>
              <w:rPr>
                <w:lang w:val="en-US"/>
              </w:rPr>
            </w:pPr>
            <w:r>
              <w:rPr>
                <w:lang w:val="en-US"/>
              </w:rPr>
              <w:t>922-2930</w:t>
            </w:r>
          </w:p>
          <w:p w:rsidR="00A71078" w:rsidRDefault="00A71078" w:rsidP="004B1F3F">
            <w:pPr>
              <w:rPr>
                <w:lang w:val="en-US"/>
              </w:rPr>
            </w:pPr>
            <w:r>
              <w:rPr>
                <w:lang w:val="en-US"/>
              </w:rPr>
              <w:t>922-2973</w:t>
            </w:r>
          </w:p>
          <w:p w:rsidR="00A71078" w:rsidRDefault="00A71078" w:rsidP="004B1F3F">
            <w:pPr>
              <w:rPr>
                <w:lang w:val="en-US"/>
              </w:rPr>
            </w:pPr>
            <w:r>
              <w:rPr>
                <w:lang w:val="en-US"/>
              </w:rPr>
              <w:lastRenderedPageBreak/>
              <w:t>922-2965</w:t>
            </w:r>
          </w:p>
        </w:tc>
        <w:tc>
          <w:tcPr>
            <w:tcW w:w="1269" w:type="dxa"/>
          </w:tcPr>
          <w:p w:rsidR="00A71078" w:rsidRDefault="00A71078" w:rsidP="004B1F3F">
            <w:pPr>
              <w:rPr>
                <w:lang w:val="en-US"/>
              </w:rPr>
            </w:pPr>
          </w:p>
          <w:p w:rsidR="00A71078" w:rsidRDefault="00A71078" w:rsidP="004B1F3F">
            <w:pPr>
              <w:rPr>
                <w:lang w:val="en-US"/>
              </w:rPr>
            </w:pPr>
            <w:r>
              <w:rPr>
                <w:lang w:val="en-US"/>
              </w:rPr>
              <w:t>922-2930</w:t>
            </w:r>
          </w:p>
          <w:p w:rsidR="00A71078" w:rsidRDefault="00A71078" w:rsidP="004B1F3F">
            <w:pPr>
              <w:rPr>
                <w:lang w:val="en-US"/>
              </w:rPr>
            </w:pPr>
            <w:r>
              <w:rPr>
                <w:lang w:val="en-US"/>
              </w:rPr>
              <w:lastRenderedPageBreak/>
              <w:t>922-2930</w:t>
            </w:r>
          </w:p>
        </w:tc>
        <w:tc>
          <w:tcPr>
            <w:tcW w:w="1269" w:type="dxa"/>
          </w:tcPr>
          <w:p w:rsidR="00A71078" w:rsidRDefault="00A71078" w:rsidP="004B1F3F">
            <w:pPr>
              <w:rPr>
                <w:lang w:val="en-US"/>
              </w:rPr>
            </w:pPr>
          </w:p>
        </w:tc>
      </w:tr>
      <w:tr w:rsidR="00A71078" w:rsidTr="004B1F3F">
        <w:trPr>
          <w:trHeight w:val="391"/>
        </w:trPr>
        <w:tc>
          <w:tcPr>
            <w:tcW w:w="1188" w:type="dxa"/>
          </w:tcPr>
          <w:p w:rsidR="00A71078" w:rsidRDefault="00A71078" w:rsidP="004B1F3F">
            <w:pPr>
              <w:rPr>
                <w:lang w:val="en-US"/>
              </w:rPr>
            </w:pPr>
            <w:r>
              <w:rPr>
                <w:lang w:val="en-US"/>
              </w:rPr>
              <w:t>922-2930</w:t>
            </w:r>
          </w:p>
        </w:tc>
        <w:tc>
          <w:tcPr>
            <w:tcW w:w="3060" w:type="dxa"/>
          </w:tcPr>
          <w:p w:rsidR="00A71078" w:rsidRPr="00036E92" w:rsidRDefault="00A71078" w:rsidP="004B1F3F">
            <w:pPr>
              <w:rPr>
                <w:lang w:val="en-US"/>
              </w:rPr>
            </w:pPr>
            <w:r w:rsidRPr="00036E92">
              <w:rPr>
                <w:lang w:val="en-US"/>
              </w:rPr>
              <w:t>Point to Point Slave/Repeater</w:t>
            </w:r>
          </w:p>
        </w:tc>
        <w:tc>
          <w:tcPr>
            <w:tcW w:w="1260" w:type="dxa"/>
          </w:tcPr>
          <w:p w:rsidR="00A71078" w:rsidRPr="00BD53CF" w:rsidRDefault="00A71078" w:rsidP="004B1F3F">
            <w:pPr>
              <w:rPr>
                <w:lang w:val="en-US"/>
              </w:rPr>
            </w:pPr>
            <w:r w:rsidRPr="00BD53CF">
              <w:rPr>
                <w:lang w:val="en-US"/>
              </w:rPr>
              <w:t>922-3083</w:t>
            </w:r>
          </w:p>
        </w:tc>
        <w:tc>
          <w:tcPr>
            <w:tcW w:w="1269" w:type="dxa"/>
          </w:tcPr>
          <w:p w:rsidR="00A71078" w:rsidRDefault="00A71078" w:rsidP="004B1F3F">
            <w:pPr>
              <w:ind w:left="87"/>
              <w:rPr>
                <w:lang w:val="en-US"/>
              </w:rPr>
            </w:pPr>
          </w:p>
        </w:tc>
        <w:tc>
          <w:tcPr>
            <w:tcW w:w="1269" w:type="dxa"/>
          </w:tcPr>
          <w:p w:rsidR="00A71078" w:rsidRDefault="00A71078" w:rsidP="004B1F3F">
            <w:pPr>
              <w:ind w:left="309"/>
              <w:rPr>
                <w:lang w:val="en-US"/>
              </w:rPr>
            </w:pPr>
          </w:p>
        </w:tc>
      </w:tr>
      <w:tr w:rsidR="00A71078" w:rsidTr="004B1F3F">
        <w:tc>
          <w:tcPr>
            <w:tcW w:w="1188" w:type="dxa"/>
          </w:tcPr>
          <w:p w:rsidR="00A71078" w:rsidRDefault="00A71078" w:rsidP="004B1F3F">
            <w:pPr>
              <w:rPr>
                <w:lang w:val="en-US"/>
              </w:rPr>
            </w:pPr>
            <w:r>
              <w:rPr>
                <w:lang w:val="en-US"/>
              </w:rPr>
              <w:t>922-2973</w:t>
            </w:r>
          </w:p>
        </w:tc>
        <w:tc>
          <w:tcPr>
            <w:tcW w:w="3060" w:type="dxa"/>
          </w:tcPr>
          <w:p w:rsidR="00A71078" w:rsidRPr="00036E92" w:rsidRDefault="00A71078" w:rsidP="004B1F3F">
            <w:pPr>
              <w:rPr>
                <w:lang w:val="en-US"/>
              </w:rPr>
            </w:pPr>
            <w:r w:rsidRPr="00036E92">
              <w:rPr>
                <w:lang w:val="en-US"/>
              </w:rPr>
              <w:t>Point to Point Slave</w:t>
            </w:r>
          </w:p>
        </w:tc>
        <w:tc>
          <w:tcPr>
            <w:tcW w:w="1260" w:type="dxa"/>
          </w:tcPr>
          <w:p w:rsidR="00A71078" w:rsidRDefault="00A71078" w:rsidP="004B1F3F">
            <w:pPr>
              <w:rPr>
                <w:lang w:val="en-US"/>
              </w:rPr>
            </w:pPr>
            <w:r>
              <w:rPr>
                <w:lang w:val="en-US"/>
              </w:rPr>
              <w:t>922-3083</w:t>
            </w:r>
          </w:p>
        </w:tc>
        <w:tc>
          <w:tcPr>
            <w:tcW w:w="1269" w:type="dxa"/>
          </w:tcPr>
          <w:p w:rsidR="00A71078" w:rsidRDefault="00A71078" w:rsidP="004B1F3F">
            <w:pPr>
              <w:rPr>
                <w:lang w:val="en-US"/>
              </w:rPr>
            </w:pPr>
            <w:r>
              <w:rPr>
                <w:lang w:val="en-US"/>
              </w:rPr>
              <w:t>922-2930</w:t>
            </w:r>
          </w:p>
        </w:tc>
        <w:tc>
          <w:tcPr>
            <w:tcW w:w="1269" w:type="dxa"/>
          </w:tcPr>
          <w:p w:rsidR="00A71078" w:rsidRDefault="00A71078" w:rsidP="004B1F3F">
            <w:pPr>
              <w:rPr>
                <w:lang w:val="en-US"/>
              </w:rPr>
            </w:pPr>
          </w:p>
        </w:tc>
      </w:tr>
      <w:tr w:rsidR="00A71078" w:rsidTr="004B1F3F">
        <w:tc>
          <w:tcPr>
            <w:tcW w:w="1188" w:type="dxa"/>
          </w:tcPr>
          <w:p w:rsidR="00A71078" w:rsidRDefault="00A71078" w:rsidP="004B1F3F">
            <w:pPr>
              <w:rPr>
                <w:lang w:val="en-US"/>
              </w:rPr>
            </w:pPr>
            <w:r>
              <w:rPr>
                <w:lang w:val="en-US"/>
              </w:rPr>
              <w:t>922-2965</w:t>
            </w:r>
          </w:p>
        </w:tc>
        <w:tc>
          <w:tcPr>
            <w:tcW w:w="3060" w:type="dxa"/>
          </w:tcPr>
          <w:p w:rsidR="00A71078" w:rsidRPr="00036E92" w:rsidRDefault="00A71078" w:rsidP="004B1F3F">
            <w:pPr>
              <w:rPr>
                <w:lang w:val="en-US"/>
              </w:rPr>
            </w:pPr>
            <w:r w:rsidRPr="00036E92">
              <w:rPr>
                <w:lang w:val="en-US"/>
              </w:rPr>
              <w:t>Point to Point Slave</w:t>
            </w:r>
          </w:p>
        </w:tc>
        <w:tc>
          <w:tcPr>
            <w:tcW w:w="1260" w:type="dxa"/>
          </w:tcPr>
          <w:p w:rsidR="00A71078" w:rsidRDefault="00A71078" w:rsidP="004B1F3F">
            <w:pPr>
              <w:rPr>
                <w:lang w:val="en-US"/>
              </w:rPr>
            </w:pPr>
            <w:r>
              <w:rPr>
                <w:lang w:val="en-US"/>
              </w:rPr>
              <w:t>922-3083</w:t>
            </w:r>
          </w:p>
        </w:tc>
        <w:tc>
          <w:tcPr>
            <w:tcW w:w="1269" w:type="dxa"/>
          </w:tcPr>
          <w:p w:rsidR="00A71078" w:rsidRDefault="00A71078" w:rsidP="004B1F3F">
            <w:pPr>
              <w:rPr>
                <w:lang w:val="en-US"/>
              </w:rPr>
            </w:pPr>
            <w:r>
              <w:rPr>
                <w:lang w:val="en-US"/>
              </w:rPr>
              <w:t>922-2930</w:t>
            </w:r>
          </w:p>
        </w:tc>
        <w:tc>
          <w:tcPr>
            <w:tcW w:w="1269" w:type="dxa"/>
          </w:tcPr>
          <w:p w:rsidR="00A71078" w:rsidRDefault="00A71078" w:rsidP="004B1F3F">
            <w:pPr>
              <w:rPr>
                <w:lang w:val="en-US"/>
              </w:rPr>
            </w:pPr>
          </w:p>
        </w:tc>
      </w:tr>
    </w:tbl>
    <w:p w:rsidR="00A71078" w:rsidRDefault="00A71078" w:rsidP="00A71078">
      <w:pPr>
        <w:rPr>
          <w:b/>
          <w:lang w:val="en-US"/>
        </w:rPr>
      </w:pPr>
    </w:p>
    <w:p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rsidR="00A71078" w:rsidRPr="00C81A9C" w:rsidRDefault="00A71078" w:rsidP="00A71078">
      <w:pPr>
        <w:rPr>
          <w:b/>
          <w:lang w:val="en-US"/>
        </w:rPr>
      </w:pPr>
    </w:p>
    <w:p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rsidR="00A71078" w:rsidRDefault="00A71078" w:rsidP="00A71078">
      <w:pPr>
        <w:ind w:left="360"/>
        <w:rPr>
          <w:lang w:val="en-US"/>
        </w:rPr>
      </w:pPr>
    </w:p>
    <w:p w:rsidR="00A71078" w:rsidRDefault="00A71078" w:rsidP="00A71078">
      <w:pPr>
        <w:ind w:left="360"/>
        <w:rPr>
          <w:lang w:val="en-US"/>
        </w:rPr>
      </w:pPr>
      <w:r>
        <w:rPr>
          <w:noProof/>
          <w:lang w:val="en-US"/>
        </w:rPr>
        <mc:AlternateContent>
          <mc:Choice Requires="wpc">
            <w:drawing>
              <wp:inline distT="0" distB="0" distL="0" distR="0" wp14:anchorId="0F45B663" wp14:editId="0072A619">
                <wp:extent cx="5715000" cy="2286000"/>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6" name="Text Box 11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rsidR="00CF4E55" w:rsidRPr="00EF4FBC" w:rsidRDefault="00CF4E5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rsidR="00CF4E55" w:rsidRPr="00EF4FBC" w:rsidRDefault="00CF4E55" w:rsidP="00A71078">
                              <w:pPr>
                                <w:rPr>
                                  <w:b/>
                                </w:rPr>
                              </w:pPr>
                              <w:r w:rsidRPr="00EF4FBC">
                                <w:rPr>
                                  <w:b/>
                                  <w:bCs/>
                                </w:rPr>
                                <w:t xml:space="preserve">(0) </w:t>
                              </w:r>
                              <w:r>
                                <w:rPr>
                                  <w:b/>
                                  <w:bCs/>
                                </w:rPr>
                                <w:t>922-2930</w:t>
                              </w:r>
                            </w:p>
                            <w:p w:rsidR="00CF4E55" w:rsidRPr="00EF4FBC" w:rsidRDefault="00CF4E55"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rsidR="00CF4E55" w:rsidRPr="00EF4FBC" w:rsidRDefault="00CF4E55"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rsidR="00CF4E55" w:rsidRPr="00EF4FBC" w:rsidRDefault="00CF4E55" w:rsidP="00A71078">
                              <w:pPr>
                                <w:rPr>
                                  <w:b/>
                                </w:rPr>
                              </w:pPr>
                              <w:r w:rsidRPr="00EF4FBC">
                                <w:rPr>
                                  <w:b/>
                                  <w:bCs/>
                                </w:rPr>
                                <w:t xml:space="preserve">(3) 000-0000 </w:t>
                              </w:r>
                              <w:r w:rsidRPr="00EF4FBC">
                                <w:rPr>
                                  <w:b/>
                                </w:rPr>
                                <w:t xml:space="preserve">    </w:t>
                              </w:r>
                            </w:p>
                            <w:p w:rsidR="00CF4E55" w:rsidRPr="00EF4FBC" w:rsidRDefault="00CF4E55" w:rsidP="00A71078">
                              <w:pPr>
                                <w:rPr>
                                  <w:b/>
                                </w:rPr>
                              </w:pPr>
                              <w:r w:rsidRPr="00EF4FBC">
                                <w:rPr>
                                  <w:b/>
                                  <w:bCs/>
                                </w:rPr>
                                <w:t xml:space="preserve">(4) 000-0000 </w:t>
                              </w:r>
                              <w:r w:rsidRPr="00EF4FBC">
                                <w:rPr>
                                  <w:b/>
                                </w:rPr>
                                <w:t xml:space="preserve">    </w:t>
                              </w:r>
                            </w:p>
                            <w:p w:rsidR="00CF4E55" w:rsidRPr="00EF4FBC" w:rsidRDefault="00CF4E55" w:rsidP="00A71078">
                              <w:pPr>
                                <w:rPr>
                                  <w:b/>
                                </w:rPr>
                              </w:pPr>
                              <w:r w:rsidRPr="00EF4FBC">
                                <w:rPr>
                                  <w:b/>
                                  <w:bCs/>
                                </w:rPr>
                                <w:t xml:space="preserve">(5) 000-0000 </w:t>
                              </w:r>
                              <w:r w:rsidRPr="00EF4FBC">
                                <w:rPr>
                                  <w:b/>
                                </w:rPr>
                                <w:t xml:space="preserve">    </w:t>
                              </w:r>
                            </w:p>
                            <w:p w:rsidR="00CF4E55" w:rsidRPr="00EF4FBC" w:rsidRDefault="00CF4E55" w:rsidP="00A71078">
                              <w:pPr>
                                <w:rPr>
                                  <w:b/>
                                </w:rPr>
                              </w:pPr>
                              <w:r w:rsidRPr="00EF4FBC">
                                <w:rPr>
                                  <w:b/>
                                  <w:bCs/>
                                </w:rPr>
                                <w:t xml:space="preserve">(6) 000-0000 </w:t>
                              </w:r>
                              <w:r w:rsidRPr="00EF4FBC">
                                <w:rPr>
                                  <w:b/>
                                </w:rPr>
                                <w:t xml:space="preserve">    </w:t>
                              </w:r>
                            </w:p>
                            <w:p w:rsidR="00CF4E55" w:rsidRPr="00EF4FBC" w:rsidRDefault="00CF4E55" w:rsidP="00A71078">
                              <w:pPr>
                                <w:rPr>
                                  <w:b/>
                                </w:rPr>
                              </w:pPr>
                              <w:r w:rsidRPr="00EF4FBC">
                                <w:rPr>
                                  <w:b/>
                                </w:rPr>
                                <w:t>(</w:t>
                              </w:r>
                              <w:r w:rsidRPr="00EF4FBC">
                                <w:rPr>
                                  <w:b/>
                                  <w:bCs/>
                                </w:rPr>
                                <w:t xml:space="preserve">7) 000-0000 </w:t>
                              </w:r>
                              <w:r w:rsidRPr="00EF4FBC">
                                <w:rPr>
                                  <w:b/>
                                </w:rPr>
                                <w:t xml:space="preserve">    </w:t>
                              </w:r>
                            </w:p>
                            <w:p w:rsidR="00CF4E55" w:rsidRPr="00EF4FBC" w:rsidRDefault="00CF4E55" w:rsidP="00A71078">
                              <w:pPr>
                                <w:rPr>
                                  <w:b/>
                                </w:rPr>
                              </w:pPr>
                              <w:r w:rsidRPr="00EF4FBC">
                                <w:rPr>
                                  <w:b/>
                                  <w:bCs/>
                                </w:rPr>
                                <w:t xml:space="preserve">(8) 000-0000 </w:t>
                              </w:r>
                              <w:r w:rsidRPr="00EF4FBC">
                                <w:rPr>
                                  <w:b/>
                                </w:rPr>
                                <w:t>   </w:t>
                              </w:r>
                            </w:p>
                            <w:p w:rsidR="00CF4E55" w:rsidRPr="00EF4FBC" w:rsidRDefault="00CF4E55"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0F45B663" id="Canvas 113" o:spid="_x0000_s1043"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JK83iaQIAABMFAAAOAAAAAAAAAAAAAAAAAC4CAABk&#10;cnMvZTJvRG9jLnhtbFBLAQItABQABgAIAAAAIQBwuIYc3AAAAAUBAAAPAAAAAAAAAAAAAAAAAMME&#10;AABkcnMvZG93bnJldi54bWxQSwUGAAAAAAQABADzAAAAzAUAAAAA&#10;">
                <v:shape id="_x0000_s1044" type="#_x0000_t75" style="position:absolute;width:57150;height:22860;visibility:visible;mso-wrap-style:square">
                  <v:fill o:detectmouseclick="t"/>
                  <v:path o:connecttype="none"/>
                </v:shape>
                <v:shape id="Text Box 115" o:spid="_x0000_s1045"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">
                  <v:textbox>
                    <w:txbxContent>
                      <w:p w:rsidR="00CF4E55" w:rsidRPr="00EF4FBC" w:rsidRDefault="00CF4E5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rsidR="00CF4E55" w:rsidRPr="00EF4FBC" w:rsidRDefault="00CF4E55" w:rsidP="00A71078">
                        <w:pPr>
                          <w:rPr>
                            <w:b/>
                          </w:rPr>
                        </w:pPr>
                        <w:r w:rsidRPr="00EF4FBC">
                          <w:rPr>
                            <w:b/>
                            <w:bCs/>
                          </w:rPr>
                          <w:t xml:space="preserve">(0) </w:t>
                        </w:r>
                        <w:r>
                          <w:rPr>
                            <w:b/>
                            <w:bCs/>
                          </w:rPr>
                          <w:t>922-2930</w:t>
                        </w:r>
                      </w:p>
                      <w:p w:rsidR="00CF4E55" w:rsidRPr="00EF4FBC" w:rsidRDefault="00CF4E55"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rsidR="00CF4E55" w:rsidRPr="00EF4FBC" w:rsidRDefault="00CF4E55"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rsidR="00CF4E55" w:rsidRPr="00EF4FBC" w:rsidRDefault="00CF4E55" w:rsidP="00A71078">
                        <w:pPr>
                          <w:rPr>
                            <w:b/>
                          </w:rPr>
                        </w:pPr>
                        <w:r w:rsidRPr="00EF4FBC">
                          <w:rPr>
                            <w:b/>
                            <w:bCs/>
                          </w:rPr>
                          <w:t xml:space="preserve">(3) 000-0000 </w:t>
                        </w:r>
                        <w:r w:rsidRPr="00EF4FBC">
                          <w:rPr>
                            <w:b/>
                          </w:rPr>
                          <w:t xml:space="preserve">    </w:t>
                        </w:r>
                      </w:p>
                      <w:p w:rsidR="00CF4E55" w:rsidRPr="00EF4FBC" w:rsidRDefault="00CF4E55" w:rsidP="00A71078">
                        <w:pPr>
                          <w:rPr>
                            <w:b/>
                          </w:rPr>
                        </w:pPr>
                        <w:r w:rsidRPr="00EF4FBC">
                          <w:rPr>
                            <w:b/>
                            <w:bCs/>
                          </w:rPr>
                          <w:t xml:space="preserve">(4) 000-0000 </w:t>
                        </w:r>
                        <w:r w:rsidRPr="00EF4FBC">
                          <w:rPr>
                            <w:b/>
                          </w:rPr>
                          <w:t xml:space="preserve">    </w:t>
                        </w:r>
                      </w:p>
                      <w:p w:rsidR="00CF4E55" w:rsidRPr="00EF4FBC" w:rsidRDefault="00CF4E55" w:rsidP="00A71078">
                        <w:pPr>
                          <w:rPr>
                            <w:b/>
                          </w:rPr>
                        </w:pPr>
                        <w:r w:rsidRPr="00EF4FBC">
                          <w:rPr>
                            <w:b/>
                            <w:bCs/>
                          </w:rPr>
                          <w:t xml:space="preserve">(5) 000-0000 </w:t>
                        </w:r>
                        <w:r w:rsidRPr="00EF4FBC">
                          <w:rPr>
                            <w:b/>
                          </w:rPr>
                          <w:t xml:space="preserve">    </w:t>
                        </w:r>
                      </w:p>
                      <w:p w:rsidR="00CF4E55" w:rsidRPr="00EF4FBC" w:rsidRDefault="00CF4E55" w:rsidP="00A71078">
                        <w:pPr>
                          <w:rPr>
                            <w:b/>
                          </w:rPr>
                        </w:pPr>
                        <w:r w:rsidRPr="00EF4FBC">
                          <w:rPr>
                            <w:b/>
                            <w:bCs/>
                          </w:rPr>
                          <w:t xml:space="preserve">(6) 000-0000 </w:t>
                        </w:r>
                        <w:r w:rsidRPr="00EF4FBC">
                          <w:rPr>
                            <w:b/>
                          </w:rPr>
                          <w:t xml:space="preserve">    </w:t>
                        </w:r>
                      </w:p>
                      <w:p w:rsidR="00CF4E55" w:rsidRPr="00EF4FBC" w:rsidRDefault="00CF4E55" w:rsidP="00A71078">
                        <w:pPr>
                          <w:rPr>
                            <w:b/>
                          </w:rPr>
                        </w:pPr>
                        <w:r w:rsidRPr="00EF4FBC">
                          <w:rPr>
                            <w:b/>
                          </w:rPr>
                          <w:t>(</w:t>
                        </w:r>
                        <w:r w:rsidRPr="00EF4FBC">
                          <w:rPr>
                            <w:b/>
                            <w:bCs/>
                          </w:rPr>
                          <w:t xml:space="preserve">7) 000-0000 </w:t>
                        </w:r>
                        <w:r w:rsidRPr="00EF4FBC">
                          <w:rPr>
                            <w:b/>
                          </w:rPr>
                          <w:t xml:space="preserve">    </w:t>
                        </w:r>
                      </w:p>
                      <w:p w:rsidR="00CF4E55" w:rsidRPr="00EF4FBC" w:rsidRDefault="00CF4E55" w:rsidP="00A71078">
                        <w:pPr>
                          <w:rPr>
                            <w:b/>
                          </w:rPr>
                        </w:pPr>
                        <w:r w:rsidRPr="00EF4FBC">
                          <w:rPr>
                            <w:b/>
                            <w:bCs/>
                          </w:rPr>
                          <w:t xml:space="preserve">(8) 000-0000 </w:t>
                        </w:r>
                        <w:r w:rsidRPr="00EF4FBC">
                          <w:rPr>
                            <w:b/>
                          </w:rPr>
                          <w:t>   </w:t>
                        </w:r>
                      </w:p>
                      <w:p w:rsidR="00CF4E55" w:rsidRPr="00EF4FBC" w:rsidRDefault="00CF4E55" w:rsidP="00A71078">
                        <w:pPr>
                          <w:rPr>
                            <w:b/>
                          </w:rPr>
                        </w:pPr>
                        <w:r w:rsidRPr="00EF4FBC">
                          <w:rPr>
                            <w:b/>
                            <w:bCs/>
                          </w:rPr>
                          <w:t>(9) 000-0000</w:t>
                        </w:r>
                      </w:p>
                    </w:txbxContent>
                  </v:textbox>
                </v:shape>
                <w10:anchorlock/>
              </v:group>
            </w:pict>
          </mc:Fallback>
        </mc:AlternateContent>
      </w:r>
    </w:p>
    <w:p w:rsidR="00A71078" w:rsidRDefault="00A71078" w:rsidP="00A71078">
      <w:pPr>
        <w:rPr>
          <w:lang w:val="en-US"/>
        </w:rPr>
      </w:pPr>
      <w:r>
        <w:rPr>
          <w:lang w:val="en-US"/>
        </w:rPr>
        <w:tab/>
      </w:r>
    </w:p>
    <w:p w:rsidR="00A71078" w:rsidRPr="00B4640E" w:rsidRDefault="00A71078" w:rsidP="00A71078">
      <w:pPr>
        <w:rPr>
          <w:b/>
          <w:lang w:val="en-US"/>
        </w:rPr>
      </w:pPr>
      <w:r w:rsidRPr="00B4640E">
        <w:rPr>
          <w:b/>
          <w:lang w:val="en-US"/>
        </w:rPr>
        <w:t>II. Configure Repeater</w:t>
      </w:r>
    </w:p>
    <w:p w:rsidR="00A71078" w:rsidRDefault="00A71078" w:rsidP="00A71078">
      <w:pPr>
        <w:ind w:left="360"/>
        <w:rPr>
          <w:lang w:val="en-US"/>
        </w:rPr>
      </w:pPr>
    </w:p>
    <w:p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Input </w:t>
      </w:r>
      <w:r w:rsidRPr="002D4D70">
        <w:rPr>
          <w:b/>
          <w:i/>
          <w:lang w:val="en-US"/>
        </w:rPr>
        <w:t>only</w:t>
      </w:r>
      <w:r>
        <w:rPr>
          <w:lang w:val="en-US"/>
        </w:rPr>
        <w:t xml:space="preserve"> the serial number of the master radio modem. The call book will look like:</w:t>
      </w:r>
    </w:p>
    <w:p w:rsidR="00A71078" w:rsidRDefault="00A71078" w:rsidP="00A71078">
      <w:pPr>
        <w:rPr>
          <w:lang w:val="en-US"/>
        </w:rPr>
      </w:pPr>
      <w:r>
        <w:rPr>
          <w:noProof/>
          <w:lang w:val="en-US"/>
        </w:rPr>
        <mc:AlternateContent>
          <mc:Choice Requires="wps">
            <w:drawing>
              <wp:anchor distT="0" distB="0" distL="114300" distR="114300" simplePos="0" relativeHeight="251672064" behindDoc="0" locked="0" layoutInCell="1" allowOverlap="1" wp14:anchorId="495AAE0D" wp14:editId="36D3FF91">
                <wp:simplePos x="0" y="0"/>
                <wp:positionH relativeFrom="column">
                  <wp:posOffset>457200</wp:posOffset>
                </wp:positionH>
                <wp:positionV relativeFrom="paragraph">
                  <wp:posOffset>102870</wp:posOffset>
                </wp:positionV>
                <wp:extent cx="4914900" cy="2057400"/>
                <wp:effectExtent l="9525" t="7620" r="9525" b="11430"/>
                <wp:wrapNone/>
                <wp:docPr id="8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rsidR="00CF4E55" w:rsidRPr="00EF4FBC" w:rsidRDefault="00CF4E5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rsidR="00CF4E55" w:rsidRPr="00EF4FBC" w:rsidRDefault="00CF4E55" w:rsidP="00A71078">
                            <w:pPr>
                              <w:rPr>
                                <w:b/>
                              </w:rPr>
                            </w:pPr>
                            <w:r w:rsidRPr="00EF4FBC">
                              <w:rPr>
                                <w:b/>
                                <w:bCs/>
                              </w:rPr>
                              <w:t xml:space="preserve">(0) </w:t>
                            </w:r>
                            <w:r>
                              <w:rPr>
                                <w:b/>
                                <w:bCs/>
                              </w:rPr>
                              <w:t>922-3083</w:t>
                            </w:r>
                          </w:p>
                          <w:p w:rsidR="00CF4E55" w:rsidRPr="00EF4FBC" w:rsidRDefault="00CF4E55" w:rsidP="00A71078">
                            <w:pPr>
                              <w:rPr>
                                <w:b/>
                              </w:rPr>
                            </w:pPr>
                            <w:r w:rsidRPr="00EF4FBC">
                              <w:rPr>
                                <w:b/>
                                <w:bCs/>
                              </w:rPr>
                              <w:t xml:space="preserve">(1) 000-0000 </w:t>
                            </w:r>
                            <w:r w:rsidRPr="00EF4FBC">
                              <w:rPr>
                                <w:b/>
                              </w:rPr>
                              <w:t>   </w:t>
                            </w:r>
                          </w:p>
                          <w:p w:rsidR="00CF4E55" w:rsidRPr="00EF4FBC" w:rsidRDefault="00CF4E55" w:rsidP="00A71078">
                            <w:pPr>
                              <w:rPr>
                                <w:b/>
                              </w:rPr>
                            </w:pPr>
                            <w:r w:rsidRPr="00EF4FBC">
                              <w:rPr>
                                <w:b/>
                                <w:bCs/>
                              </w:rPr>
                              <w:t>(2)</w:t>
                            </w:r>
                            <w:r w:rsidRPr="006C7F73">
                              <w:rPr>
                                <w:b/>
                                <w:bCs/>
                              </w:rPr>
                              <w:t xml:space="preserve"> </w:t>
                            </w:r>
                            <w:r w:rsidRPr="00EF4FBC">
                              <w:rPr>
                                <w:b/>
                                <w:bCs/>
                              </w:rPr>
                              <w:t xml:space="preserve">000-0000 </w:t>
                            </w:r>
                            <w:r w:rsidRPr="00EF4FBC">
                              <w:rPr>
                                <w:b/>
                              </w:rPr>
                              <w:t>   </w:t>
                            </w:r>
                          </w:p>
                          <w:p w:rsidR="00CF4E55" w:rsidRPr="00EF4FBC" w:rsidRDefault="00CF4E55" w:rsidP="00A71078">
                            <w:pPr>
                              <w:rPr>
                                <w:b/>
                              </w:rPr>
                            </w:pPr>
                            <w:r w:rsidRPr="00EF4FBC">
                              <w:rPr>
                                <w:b/>
                                <w:bCs/>
                              </w:rPr>
                              <w:t xml:space="preserve">(3) 000-0000 </w:t>
                            </w:r>
                            <w:r w:rsidRPr="00EF4FBC">
                              <w:rPr>
                                <w:b/>
                              </w:rPr>
                              <w:t xml:space="preserve">    </w:t>
                            </w:r>
                          </w:p>
                          <w:p w:rsidR="00CF4E55" w:rsidRPr="00EF4FBC" w:rsidRDefault="00CF4E55" w:rsidP="00A71078">
                            <w:pPr>
                              <w:rPr>
                                <w:b/>
                              </w:rPr>
                            </w:pPr>
                            <w:r w:rsidRPr="00EF4FBC">
                              <w:rPr>
                                <w:b/>
                                <w:bCs/>
                              </w:rPr>
                              <w:t xml:space="preserve">(4) 000-0000 </w:t>
                            </w:r>
                            <w:r w:rsidRPr="00EF4FBC">
                              <w:rPr>
                                <w:b/>
                              </w:rPr>
                              <w:t xml:space="preserve">    </w:t>
                            </w:r>
                          </w:p>
                          <w:p w:rsidR="00CF4E55" w:rsidRPr="00EF4FBC" w:rsidRDefault="00CF4E55" w:rsidP="00A71078">
                            <w:pPr>
                              <w:rPr>
                                <w:b/>
                              </w:rPr>
                            </w:pPr>
                            <w:r w:rsidRPr="00EF4FBC">
                              <w:rPr>
                                <w:b/>
                                <w:bCs/>
                              </w:rPr>
                              <w:t xml:space="preserve">(5) 000-0000 </w:t>
                            </w:r>
                            <w:r w:rsidRPr="00EF4FBC">
                              <w:rPr>
                                <w:b/>
                              </w:rPr>
                              <w:t xml:space="preserve">    </w:t>
                            </w:r>
                          </w:p>
                          <w:p w:rsidR="00CF4E55" w:rsidRPr="00EF4FBC" w:rsidRDefault="00CF4E55" w:rsidP="00A71078">
                            <w:pPr>
                              <w:rPr>
                                <w:b/>
                              </w:rPr>
                            </w:pPr>
                            <w:r w:rsidRPr="00EF4FBC">
                              <w:rPr>
                                <w:b/>
                                <w:bCs/>
                              </w:rPr>
                              <w:t xml:space="preserve">(6) 000-0000 </w:t>
                            </w:r>
                            <w:r w:rsidRPr="00EF4FBC">
                              <w:rPr>
                                <w:b/>
                              </w:rPr>
                              <w:t xml:space="preserve">    </w:t>
                            </w:r>
                          </w:p>
                          <w:p w:rsidR="00CF4E55" w:rsidRPr="00EF4FBC" w:rsidRDefault="00CF4E55" w:rsidP="00A71078">
                            <w:pPr>
                              <w:rPr>
                                <w:b/>
                              </w:rPr>
                            </w:pPr>
                            <w:r w:rsidRPr="00EF4FBC">
                              <w:rPr>
                                <w:b/>
                              </w:rPr>
                              <w:t>(</w:t>
                            </w:r>
                            <w:r w:rsidRPr="00EF4FBC">
                              <w:rPr>
                                <w:b/>
                                <w:bCs/>
                              </w:rPr>
                              <w:t xml:space="preserve">7) 000-0000 </w:t>
                            </w:r>
                            <w:r w:rsidRPr="00EF4FBC">
                              <w:rPr>
                                <w:b/>
                              </w:rPr>
                              <w:t xml:space="preserve">    </w:t>
                            </w:r>
                          </w:p>
                          <w:p w:rsidR="00CF4E55" w:rsidRPr="00EF4FBC" w:rsidRDefault="00CF4E55" w:rsidP="00A71078">
                            <w:pPr>
                              <w:rPr>
                                <w:b/>
                              </w:rPr>
                            </w:pPr>
                            <w:r w:rsidRPr="00EF4FBC">
                              <w:rPr>
                                <w:b/>
                                <w:bCs/>
                              </w:rPr>
                              <w:t xml:space="preserve">(8) 000-0000 </w:t>
                            </w:r>
                            <w:r w:rsidRPr="00EF4FBC">
                              <w:rPr>
                                <w:b/>
                              </w:rPr>
                              <w:t>   </w:t>
                            </w:r>
                          </w:p>
                          <w:p w:rsidR="00CF4E55" w:rsidRPr="00EF4FBC" w:rsidRDefault="00CF4E55"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5AAE0D" id="Text Box 118" o:spid="_x0000_s1046" type="#_x0000_t202" style="position:absolute;margin-left:36pt;margin-top:8.1pt;width:387pt;height:162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vaLQIAAFs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DDR+vaLQIAAFsEAAAOAAAAAAAAAAAAAAAAAC4CAABk&#10;cnMvZTJvRG9jLnhtbFBLAQItABQABgAIAAAAIQA9QnHi3wAAAAkBAAAPAAAAAAAAAAAAAAAAAIcE&#10;AABkcnMvZG93bnJldi54bWxQSwUGAAAAAAQABADzAAAAkwUAAAAA&#10;">
                <v:textbox>
                  <w:txbxContent>
                    <w:p w:rsidR="00CF4E55" w:rsidRPr="00EF4FBC" w:rsidRDefault="00CF4E5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rsidR="00CF4E55" w:rsidRPr="00EF4FBC" w:rsidRDefault="00CF4E55" w:rsidP="00A71078">
                      <w:pPr>
                        <w:rPr>
                          <w:b/>
                        </w:rPr>
                      </w:pPr>
                      <w:r w:rsidRPr="00EF4FBC">
                        <w:rPr>
                          <w:b/>
                          <w:bCs/>
                        </w:rPr>
                        <w:t xml:space="preserve">(0) </w:t>
                      </w:r>
                      <w:r>
                        <w:rPr>
                          <w:b/>
                          <w:bCs/>
                        </w:rPr>
                        <w:t>922-3083</w:t>
                      </w:r>
                    </w:p>
                    <w:p w:rsidR="00CF4E55" w:rsidRPr="00EF4FBC" w:rsidRDefault="00CF4E55" w:rsidP="00A71078">
                      <w:pPr>
                        <w:rPr>
                          <w:b/>
                        </w:rPr>
                      </w:pPr>
                      <w:r w:rsidRPr="00EF4FBC">
                        <w:rPr>
                          <w:b/>
                          <w:bCs/>
                        </w:rPr>
                        <w:t xml:space="preserve">(1) 000-0000 </w:t>
                      </w:r>
                      <w:r w:rsidRPr="00EF4FBC">
                        <w:rPr>
                          <w:b/>
                        </w:rPr>
                        <w:t>   </w:t>
                      </w:r>
                    </w:p>
                    <w:p w:rsidR="00CF4E55" w:rsidRPr="00EF4FBC" w:rsidRDefault="00CF4E55" w:rsidP="00A71078">
                      <w:pPr>
                        <w:rPr>
                          <w:b/>
                        </w:rPr>
                      </w:pPr>
                      <w:r w:rsidRPr="00EF4FBC">
                        <w:rPr>
                          <w:b/>
                          <w:bCs/>
                        </w:rPr>
                        <w:t>(2)</w:t>
                      </w:r>
                      <w:r w:rsidRPr="006C7F73">
                        <w:rPr>
                          <w:b/>
                          <w:bCs/>
                        </w:rPr>
                        <w:t xml:space="preserve"> </w:t>
                      </w:r>
                      <w:r w:rsidRPr="00EF4FBC">
                        <w:rPr>
                          <w:b/>
                          <w:bCs/>
                        </w:rPr>
                        <w:t xml:space="preserve">000-0000 </w:t>
                      </w:r>
                      <w:r w:rsidRPr="00EF4FBC">
                        <w:rPr>
                          <w:b/>
                        </w:rPr>
                        <w:t>   </w:t>
                      </w:r>
                    </w:p>
                    <w:p w:rsidR="00CF4E55" w:rsidRPr="00EF4FBC" w:rsidRDefault="00CF4E55" w:rsidP="00A71078">
                      <w:pPr>
                        <w:rPr>
                          <w:b/>
                        </w:rPr>
                      </w:pPr>
                      <w:r w:rsidRPr="00EF4FBC">
                        <w:rPr>
                          <w:b/>
                          <w:bCs/>
                        </w:rPr>
                        <w:t xml:space="preserve">(3) 000-0000 </w:t>
                      </w:r>
                      <w:r w:rsidRPr="00EF4FBC">
                        <w:rPr>
                          <w:b/>
                        </w:rPr>
                        <w:t xml:space="preserve">    </w:t>
                      </w:r>
                    </w:p>
                    <w:p w:rsidR="00CF4E55" w:rsidRPr="00EF4FBC" w:rsidRDefault="00CF4E55" w:rsidP="00A71078">
                      <w:pPr>
                        <w:rPr>
                          <w:b/>
                        </w:rPr>
                      </w:pPr>
                      <w:r w:rsidRPr="00EF4FBC">
                        <w:rPr>
                          <w:b/>
                          <w:bCs/>
                        </w:rPr>
                        <w:t xml:space="preserve">(4) 000-0000 </w:t>
                      </w:r>
                      <w:r w:rsidRPr="00EF4FBC">
                        <w:rPr>
                          <w:b/>
                        </w:rPr>
                        <w:t xml:space="preserve">    </w:t>
                      </w:r>
                    </w:p>
                    <w:p w:rsidR="00CF4E55" w:rsidRPr="00EF4FBC" w:rsidRDefault="00CF4E55" w:rsidP="00A71078">
                      <w:pPr>
                        <w:rPr>
                          <w:b/>
                        </w:rPr>
                      </w:pPr>
                      <w:r w:rsidRPr="00EF4FBC">
                        <w:rPr>
                          <w:b/>
                          <w:bCs/>
                        </w:rPr>
                        <w:t xml:space="preserve">(5) 000-0000 </w:t>
                      </w:r>
                      <w:r w:rsidRPr="00EF4FBC">
                        <w:rPr>
                          <w:b/>
                        </w:rPr>
                        <w:t xml:space="preserve">    </w:t>
                      </w:r>
                    </w:p>
                    <w:p w:rsidR="00CF4E55" w:rsidRPr="00EF4FBC" w:rsidRDefault="00CF4E55" w:rsidP="00A71078">
                      <w:pPr>
                        <w:rPr>
                          <w:b/>
                        </w:rPr>
                      </w:pPr>
                      <w:r w:rsidRPr="00EF4FBC">
                        <w:rPr>
                          <w:b/>
                          <w:bCs/>
                        </w:rPr>
                        <w:t xml:space="preserve">(6) 000-0000 </w:t>
                      </w:r>
                      <w:r w:rsidRPr="00EF4FBC">
                        <w:rPr>
                          <w:b/>
                        </w:rPr>
                        <w:t xml:space="preserve">    </w:t>
                      </w:r>
                    </w:p>
                    <w:p w:rsidR="00CF4E55" w:rsidRPr="00EF4FBC" w:rsidRDefault="00CF4E55" w:rsidP="00A71078">
                      <w:pPr>
                        <w:rPr>
                          <w:b/>
                        </w:rPr>
                      </w:pPr>
                      <w:r w:rsidRPr="00EF4FBC">
                        <w:rPr>
                          <w:b/>
                        </w:rPr>
                        <w:t>(</w:t>
                      </w:r>
                      <w:r w:rsidRPr="00EF4FBC">
                        <w:rPr>
                          <w:b/>
                          <w:bCs/>
                        </w:rPr>
                        <w:t xml:space="preserve">7) 000-0000 </w:t>
                      </w:r>
                      <w:r w:rsidRPr="00EF4FBC">
                        <w:rPr>
                          <w:b/>
                        </w:rPr>
                        <w:t xml:space="preserve">    </w:t>
                      </w:r>
                    </w:p>
                    <w:p w:rsidR="00CF4E55" w:rsidRPr="00EF4FBC" w:rsidRDefault="00CF4E55" w:rsidP="00A71078">
                      <w:pPr>
                        <w:rPr>
                          <w:b/>
                        </w:rPr>
                      </w:pPr>
                      <w:r w:rsidRPr="00EF4FBC">
                        <w:rPr>
                          <w:b/>
                          <w:bCs/>
                        </w:rPr>
                        <w:t xml:space="preserve">(8) 000-0000 </w:t>
                      </w:r>
                      <w:r w:rsidRPr="00EF4FBC">
                        <w:rPr>
                          <w:b/>
                        </w:rPr>
                        <w:t>   </w:t>
                      </w:r>
                    </w:p>
                    <w:p w:rsidR="00CF4E55" w:rsidRPr="00EF4FBC" w:rsidRDefault="00CF4E55" w:rsidP="00A71078">
                      <w:pPr>
                        <w:rPr>
                          <w:b/>
                        </w:rPr>
                      </w:pPr>
                      <w:r w:rsidRPr="00EF4FBC">
                        <w:rPr>
                          <w:b/>
                          <w:bCs/>
                        </w:rPr>
                        <w:t>(9) 000-0000</w:t>
                      </w:r>
                    </w:p>
                  </w:txbxContent>
                </v:textbox>
              </v:shape>
            </w:pict>
          </mc:Fallback>
        </mc:AlternateContent>
      </w:r>
    </w:p>
    <w:p w:rsidR="00A71078" w:rsidRDefault="00A71078" w:rsidP="00A71078">
      <w:pPr>
        <w:rPr>
          <w:lang w:val="en-US"/>
        </w:rPr>
      </w:pPr>
    </w:p>
    <w:p w:rsidR="00A71078" w:rsidRPr="000B35F4"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b/>
          <w:lang w:val="en-US"/>
        </w:rPr>
      </w:pPr>
      <w:r w:rsidRPr="00ED7A8C">
        <w:rPr>
          <w:b/>
          <w:lang w:val="en-US"/>
        </w:rPr>
        <w:t xml:space="preserve">III. Configure </w:t>
      </w:r>
      <w:r>
        <w:rPr>
          <w:b/>
          <w:lang w:val="en-US"/>
        </w:rPr>
        <w:t>Remote Stations</w:t>
      </w:r>
    </w:p>
    <w:p w:rsidR="00A71078" w:rsidRPr="00ED7A8C" w:rsidRDefault="00A71078" w:rsidP="00A71078">
      <w:pPr>
        <w:rPr>
          <w:b/>
          <w:lang w:val="en-US"/>
        </w:rPr>
      </w:pPr>
    </w:p>
    <w:p w:rsidR="00A71078" w:rsidRDefault="00A71078" w:rsidP="00A71078">
      <w:pPr>
        <w:rPr>
          <w:lang w:val="en-US"/>
        </w:rPr>
      </w:pPr>
      <w:r>
        <w:rPr>
          <w:lang w:val="en-US"/>
        </w:rPr>
        <w:t>The remote stations are configured as the following:</w:t>
      </w:r>
    </w:p>
    <w:p w:rsidR="00A71078" w:rsidRDefault="00A71078" w:rsidP="00A71078">
      <w:pPr>
        <w:rPr>
          <w:lang w:val="en-US"/>
        </w:rPr>
      </w:pPr>
    </w:p>
    <w:p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call book will look like:</w:t>
      </w:r>
    </w:p>
    <w:p w:rsidR="00A71078" w:rsidRDefault="00A71078" w:rsidP="00A71078">
      <w:pPr>
        <w:rPr>
          <w:lang w:val="en-US"/>
        </w:rPr>
      </w:pPr>
      <w:r>
        <w:rPr>
          <w:noProof/>
          <w:lang w:val="en-US"/>
        </w:rPr>
        <mc:AlternateContent>
          <mc:Choice Requires="wps">
            <w:drawing>
              <wp:anchor distT="0" distB="0" distL="114300" distR="114300" simplePos="0" relativeHeight="251673088" behindDoc="0" locked="0" layoutInCell="1" allowOverlap="1" wp14:anchorId="7E00309E" wp14:editId="68562085">
                <wp:simplePos x="0" y="0"/>
                <wp:positionH relativeFrom="column">
                  <wp:posOffset>457200</wp:posOffset>
                </wp:positionH>
                <wp:positionV relativeFrom="paragraph">
                  <wp:posOffset>149225</wp:posOffset>
                </wp:positionV>
                <wp:extent cx="4914900" cy="2057400"/>
                <wp:effectExtent l="9525" t="6350" r="9525" b="12700"/>
                <wp:wrapNone/>
                <wp:docPr id="8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rsidR="00CF4E55" w:rsidRPr="00EF4FBC" w:rsidRDefault="00CF4E5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rsidR="00CF4E55" w:rsidRPr="00EF4FBC" w:rsidRDefault="00CF4E55" w:rsidP="00A71078">
                            <w:pPr>
                              <w:rPr>
                                <w:b/>
                              </w:rPr>
                            </w:pPr>
                            <w:r w:rsidRPr="00EF4FBC">
                              <w:rPr>
                                <w:b/>
                                <w:bCs/>
                              </w:rPr>
                              <w:t xml:space="preserve">(0) </w:t>
                            </w:r>
                            <w:r>
                              <w:rPr>
                                <w:b/>
                                <w:bCs/>
                              </w:rPr>
                              <w:t>922-3083</w:t>
                            </w:r>
                            <w:r>
                              <w:rPr>
                                <w:b/>
                                <w:bCs/>
                              </w:rPr>
                              <w:tab/>
                            </w:r>
                            <w:r>
                              <w:rPr>
                                <w:b/>
                                <w:bCs/>
                              </w:rPr>
                              <w:tab/>
                            </w:r>
                            <w:r w:rsidRPr="00193149">
                              <w:rPr>
                                <w:b/>
                                <w:lang w:val="en-US"/>
                              </w:rPr>
                              <w:t>922-2930</w:t>
                            </w:r>
                          </w:p>
                          <w:p w:rsidR="00CF4E55" w:rsidRPr="00EF4FBC" w:rsidRDefault="00CF4E55" w:rsidP="00A71078">
                            <w:pPr>
                              <w:rPr>
                                <w:b/>
                              </w:rPr>
                            </w:pPr>
                            <w:r w:rsidRPr="00EF4FBC">
                              <w:rPr>
                                <w:b/>
                                <w:bCs/>
                              </w:rPr>
                              <w:t xml:space="preserve">(1) 000-0000 </w:t>
                            </w:r>
                            <w:r w:rsidRPr="00EF4FBC">
                              <w:rPr>
                                <w:b/>
                              </w:rPr>
                              <w:t>   </w:t>
                            </w:r>
                          </w:p>
                          <w:p w:rsidR="00CF4E55" w:rsidRPr="00EF4FBC" w:rsidRDefault="00CF4E55" w:rsidP="00A71078">
                            <w:pPr>
                              <w:rPr>
                                <w:b/>
                              </w:rPr>
                            </w:pPr>
                            <w:r w:rsidRPr="00EF4FBC">
                              <w:rPr>
                                <w:b/>
                                <w:bCs/>
                              </w:rPr>
                              <w:t>(2)</w:t>
                            </w:r>
                            <w:r w:rsidRPr="006C7F73">
                              <w:rPr>
                                <w:b/>
                                <w:bCs/>
                              </w:rPr>
                              <w:t xml:space="preserve"> </w:t>
                            </w:r>
                            <w:r w:rsidRPr="00EF4FBC">
                              <w:rPr>
                                <w:b/>
                                <w:bCs/>
                              </w:rPr>
                              <w:t xml:space="preserve">000-0000 </w:t>
                            </w:r>
                            <w:r w:rsidRPr="00EF4FBC">
                              <w:rPr>
                                <w:b/>
                              </w:rPr>
                              <w:t>   </w:t>
                            </w:r>
                          </w:p>
                          <w:p w:rsidR="00CF4E55" w:rsidRPr="00EF4FBC" w:rsidRDefault="00CF4E55" w:rsidP="00A71078">
                            <w:pPr>
                              <w:rPr>
                                <w:b/>
                              </w:rPr>
                            </w:pPr>
                            <w:r w:rsidRPr="00EF4FBC">
                              <w:rPr>
                                <w:b/>
                                <w:bCs/>
                              </w:rPr>
                              <w:t xml:space="preserve">(3) 000-0000 </w:t>
                            </w:r>
                            <w:r w:rsidRPr="00EF4FBC">
                              <w:rPr>
                                <w:b/>
                              </w:rPr>
                              <w:t xml:space="preserve">    </w:t>
                            </w:r>
                          </w:p>
                          <w:p w:rsidR="00CF4E55" w:rsidRPr="00EF4FBC" w:rsidRDefault="00CF4E55" w:rsidP="00A71078">
                            <w:pPr>
                              <w:rPr>
                                <w:b/>
                              </w:rPr>
                            </w:pPr>
                            <w:r w:rsidRPr="00EF4FBC">
                              <w:rPr>
                                <w:b/>
                                <w:bCs/>
                              </w:rPr>
                              <w:t xml:space="preserve">(4) 000-0000 </w:t>
                            </w:r>
                            <w:r w:rsidRPr="00EF4FBC">
                              <w:rPr>
                                <w:b/>
                              </w:rPr>
                              <w:t xml:space="preserve">    </w:t>
                            </w:r>
                          </w:p>
                          <w:p w:rsidR="00CF4E55" w:rsidRPr="00EF4FBC" w:rsidRDefault="00CF4E55" w:rsidP="00A71078">
                            <w:pPr>
                              <w:rPr>
                                <w:b/>
                              </w:rPr>
                            </w:pPr>
                            <w:r w:rsidRPr="00EF4FBC">
                              <w:rPr>
                                <w:b/>
                                <w:bCs/>
                              </w:rPr>
                              <w:t xml:space="preserve">(5) 000-0000 </w:t>
                            </w:r>
                            <w:r w:rsidRPr="00EF4FBC">
                              <w:rPr>
                                <w:b/>
                              </w:rPr>
                              <w:t xml:space="preserve">    </w:t>
                            </w:r>
                          </w:p>
                          <w:p w:rsidR="00CF4E55" w:rsidRPr="00EF4FBC" w:rsidRDefault="00CF4E55" w:rsidP="00A71078">
                            <w:pPr>
                              <w:rPr>
                                <w:b/>
                              </w:rPr>
                            </w:pPr>
                            <w:r w:rsidRPr="00EF4FBC">
                              <w:rPr>
                                <w:b/>
                                <w:bCs/>
                              </w:rPr>
                              <w:t xml:space="preserve">(6) 000-0000 </w:t>
                            </w:r>
                            <w:r w:rsidRPr="00EF4FBC">
                              <w:rPr>
                                <w:b/>
                              </w:rPr>
                              <w:t xml:space="preserve">    </w:t>
                            </w:r>
                          </w:p>
                          <w:p w:rsidR="00CF4E55" w:rsidRPr="00EF4FBC" w:rsidRDefault="00CF4E55" w:rsidP="00A71078">
                            <w:pPr>
                              <w:rPr>
                                <w:b/>
                              </w:rPr>
                            </w:pPr>
                            <w:r w:rsidRPr="00EF4FBC">
                              <w:rPr>
                                <w:b/>
                              </w:rPr>
                              <w:t>(</w:t>
                            </w:r>
                            <w:r w:rsidRPr="00EF4FBC">
                              <w:rPr>
                                <w:b/>
                                <w:bCs/>
                              </w:rPr>
                              <w:t xml:space="preserve">7) 000-0000 </w:t>
                            </w:r>
                            <w:r w:rsidRPr="00EF4FBC">
                              <w:rPr>
                                <w:b/>
                              </w:rPr>
                              <w:t xml:space="preserve">    </w:t>
                            </w:r>
                          </w:p>
                          <w:p w:rsidR="00CF4E55" w:rsidRPr="00EF4FBC" w:rsidRDefault="00CF4E55" w:rsidP="00A71078">
                            <w:pPr>
                              <w:rPr>
                                <w:b/>
                              </w:rPr>
                            </w:pPr>
                            <w:r w:rsidRPr="00EF4FBC">
                              <w:rPr>
                                <w:b/>
                                <w:bCs/>
                              </w:rPr>
                              <w:t xml:space="preserve">(8) 000-0000 </w:t>
                            </w:r>
                            <w:r w:rsidRPr="00EF4FBC">
                              <w:rPr>
                                <w:b/>
                              </w:rPr>
                              <w:t>   </w:t>
                            </w:r>
                          </w:p>
                          <w:p w:rsidR="00CF4E55" w:rsidRPr="00EF4FBC" w:rsidRDefault="00CF4E55"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00309E" id="Text Box 119" o:spid="_x0000_s1047" type="#_x0000_t202" style="position:absolute;margin-left:36pt;margin-top:11.75pt;width:387pt;height:162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8hgLQIAAFw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zfIYC0CAABcBAAADgAAAAAAAAAAAAAAAAAuAgAA&#10;ZHJzL2Uyb0RvYy54bWxQSwECLQAUAAYACAAAACEAaBqaeOAAAAAJAQAADwAAAAAAAAAAAAAAAACH&#10;BAAAZHJzL2Rvd25yZXYueG1sUEsFBgAAAAAEAAQA8wAAAJQFAAAAAA==&#10;">
                <v:textbox>
                  <w:txbxContent>
                    <w:p w:rsidR="00CF4E55" w:rsidRPr="00EF4FBC" w:rsidRDefault="00CF4E5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rsidR="00CF4E55" w:rsidRPr="00EF4FBC" w:rsidRDefault="00CF4E55" w:rsidP="00A71078">
                      <w:pPr>
                        <w:rPr>
                          <w:b/>
                        </w:rPr>
                      </w:pPr>
                      <w:r w:rsidRPr="00EF4FBC">
                        <w:rPr>
                          <w:b/>
                          <w:bCs/>
                        </w:rPr>
                        <w:t xml:space="preserve">(0) </w:t>
                      </w:r>
                      <w:r>
                        <w:rPr>
                          <w:b/>
                          <w:bCs/>
                        </w:rPr>
                        <w:t>922-3083</w:t>
                      </w:r>
                      <w:r>
                        <w:rPr>
                          <w:b/>
                          <w:bCs/>
                        </w:rPr>
                        <w:tab/>
                      </w:r>
                      <w:r>
                        <w:rPr>
                          <w:b/>
                          <w:bCs/>
                        </w:rPr>
                        <w:tab/>
                      </w:r>
                      <w:r w:rsidRPr="00193149">
                        <w:rPr>
                          <w:b/>
                          <w:lang w:val="en-US"/>
                        </w:rPr>
                        <w:t>922-2930</w:t>
                      </w:r>
                    </w:p>
                    <w:p w:rsidR="00CF4E55" w:rsidRPr="00EF4FBC" w:rsidRDefault="00CF4E55" w:rsidP="00A71078">
                      <w:pPr>
                        <w:rPr>
                          <w:b/>
                        </w:rPr>
                      </w:pPr>
                      <w:r w:rsidRPr="00EF4FBC">
                        <w:rPr>
                          <w:b/>
                          <w:bCs/>
                        </w:rPr>
                        <w:t xml:space="preserve">(1) 000-0000 </w:t>
                      </w:r>
                      <w:r w:rsidRPr="00EF4FBC">
                        <w:rPr>
                          <w:b/>
                        </w:rPr>
                        <w:t>   </w:t>
                      </w:r>
                    </w:p>
                    <w:p w:rsidR="00CF4E55" w:rsidRPr="00EF4FBC" w:rsidRDefault="00CF4E55" w:rsidP="00A71078">
                      <w:pPr>
                        <w:rPr>
                          <w:b/>
                        </w:rPr>
                      </w:pPr>
                      <w:r w:rsidRPr="00EF4FBC">
                        <w:rPr>
                          <w:b/>
                          <w:bCs/>
                        </w:rPr>
                        <w:t>(2)</w:t>
                      </w:r>
                      <w:r w:rsidRPr="006C7F73">
                        <w:rPr>
                          <w:b/>
                          <w:bCs/>
                        </w:rPr>
                        <w:t xml:space="preserve"> </w:t>
                      </w:r>
                      <w:r w:rsidRPr="00EF4FBC">
                        <w:rPr>
                          <w:b/>
                          <w:bCs/>
                        </w:rPr>
                        <w:t xml:space="preserve">000-0000 </w:t>
                      </w:r>
                      <w:r w:rsidRPr="00EF4FBC">
                        <w:rPr>
                          <w:b/>
                        </w:rPr>
                        <w:t>   </w:t>
                      </w:r>
                    </w:p>
                    <w:p w:rsidR="00CF4E55" w:rsidRPr="00EF4FBC" w:rsidRDefault="00CF4E55" w:rsidP="00A71078">
                      <w:pPr>
                        <w:rPr>
                          <w:b/>
                        </w:rPr>
                      </w:pPr>
                      <w:r w:rsidRPr="00EF4FBC">
                        <w:rPr>
                          <w:b/>
                          <w:bCs/>
                        </w:rPr>
                        <w:t xml:space="preserve">(3) 000-0000 </w:t>
                      </w:r>
                      <w:r w:rsidRPr="00EF4FBC">
                        <w:rPr>
                          <w:b/>
                        </w:rPr>
                        <w:t xml:space="preserve">    </w:t>
                      </w:r>
                    </w:p>
                    <w:p w:rsidR="00CF4E55" w:rsidRPr="00EF4FBC" w:rsidRDefault="00CF4E55" w:rsidP="00A71078">
                      <w:pPr>
                        <w:rPr>
                          <w:b/>
                        </w:rPr>
                      </w:pPr>
                      <w:r w:rsidRPr="00EF4FBC">
                        <w:rPr>
                          <w:b/>
                          <w:bCs/>
                        </w:rPr>
                        <w:t xml:space="preserve">(4) 000-0000 </w:t>
                      </w:r>
                      <w:r w:rsidRPr="00EF4FBC">
                        <w:rPr>
                          <w:b/>
                        </w:rPr>
                        <w:t xml:space="preserve">    </w:t>
                      </w:r>
                    </w:p>
                    <w:p w:rsidR="00CF4E55" w:rsidRPr="00EF4FBC" w:rsidRDefault="00CF4E55" w:rsidP="00A71078">
                      <w:pPr>
                        <w:rPr>
                          <w:b/>
                        </w:rPr>
                      </w:pPr>
                      <w:r w:rsidRPr="00EF4FBC">
                        <w:rPr>
                          <w:b/>
                          <w:bCs/>
                        </w:rPr>
                        <w:t xml:space="preserve">(5) 000-0000 </w:t>
                      </w:r>
                      <w:r w:rsidRPr="00EF4FBC">
                        <w:rPr>
                          <w:b/>
                        </w:rPr>
                        <w:t xml:space="preserve">    </w:t>
                      </w:r>
                    </w:p>
                    <w:p w:rsidR="00CF4E55" w:rsidRPr="00EF4FBC" w:rsidRDefault="00CF4E55" w:rsidP="00A71078">
                      <w:pPr>
                        <w:rPr>
                          <w:b/>
                        </w:rPr>
                      </w:pPr>
                      <w:r w:rsidRPr="00EF4FBC">
                        <w:rPr>
                          <w:b/>
                          <w:bCs/>
                        </w:rPr>
                        <w:t xml:space="preserve">(6) 000-0000 </w:t>
                      </w:r>
                      <w:r w:rsidRPr="00EF4FBC">
                        <w:rPr>
                          <w:b/>
                        </w:rPr>
                        <w:t xml:space="preserve">    </w:t>
                      </w:r>
                    </w:p>
                    <w:p w:rsidR="00CF4E55" w:rsidRPr="00EF4FBC" w:rsidRDefault="00CF4E55" w:rsidP="00A71078">
                      <w:pPr>
                        <w:rPr>
                          <w:b/>
                        </w:rPr>
                      </w:pPr>
                      <w:r w:rsidRPr="00EF4FBC">
                        <w:rPr>
                          <w:b/>
                        </w:rPr>
                        <w:t>(</w:t>
                      </w:r>
                      <w:r w:rsidRPr="00EF4FBC">
                        <w:rPr>
                          <w:b/>
                          <w:bCs/>
                        </w:rPr>
                        <w:t xml:space="preserve">7) 000-0000 </w:t>
                      </w:r>
                      <w:r w:rsidRPr="00EF4FBC">
                        <w:rPr>
                          <w:b/>
                        </w:rPr>
                        <w:t xml:space="preserve">    </w:t>
                      </w:r>
                    </w:p>
                    <w:p w:rsidR="00CF4E55" w:rsidRPr="00EF4FBC" w:rsidRDefault="00CF4E55" w:rsidP="00A71078">
                      <w:pPr>
                        <w:rPr>
                          <w:b/>
                        </w:rPr>
                      </w:pPr>
                      <w:r w:rsidRPr="00EF4FBC">
                        <w:rPr>
                          <w:b/>
                          <w:bCs/>
                        </w:rPr>
                        <w:t xml:space="preserve">(8) 000-0000 </w:t>
                      </w:r>
                      <w:r w:rsidRPr="00EF4FBC">
                        <w:rPr>
                          <w:b/>
                        </w:rPr>
                        <w:t>   </w:t>
                      </w:r>
                    </w:p>
                    <w:p w:rsidR="00CF4E55" w:rsidRPr="00EF4FBC" w:rsidRDefault="00CF4E55" w:rsidP="00A71078">
                      <w:pPr>
                        <w:rPr>
                          <w:b/>
                        </w:rPr>
                      </w:pPr>
                      <w:r w:rsidRPr="00EF4FBC">
                        <w:rPr>
                          <w:b/>
                          <w:bCs/>
                        </w:rPr>
                        <w:t>(9) 000-0000</w:t>
                      </w:r>
                    </w:p>
                  </w:txbxContent>
                </v:textbox>
              </v:shape>
            </w:pict>
          </mc:Fallback>
        </mc:AlternateContent>
      </w: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Pr="00B00D56" w:rsidRDefault="00A71078" w:rsidP="00A71078">
      <w:pPr>
        <w:rPr>
          <w:b/>
          <w:lang w:val="en-US"/>
        </w:rPr>
      </w:pPr>
      <w:r w:rsidRPr="00B00D56">
        <w:rPr>
          <w:b/>
          <w:lang w:val="en-US"/>
        </w:rPr>
        <w:t>1.</w:t>
      </w:r>
      <w:r>
        <w:rPr>
          <w:b/>
          <w:lang w:val="en-US"/>
        </w:rPr>
        <w:t>2</w:t>
      </w:r>
      <w:r w:rsidRPr="00B00D56">
        <w:rPr>
          <w:b/>
          <w:lang w:val="en-US"/>
        </w:rPr>
        <w:t xml:space="preserve"> Master to Multiple Slaves through </w:t>
      </w:r>
      <w:r>
        <w:rPr>
          <w:b/>
          <w:lang w:val="en-US"/>
        </w:rPr>
        <w:t>Several</w:t>
      </w:r>
      <w:r w:rsidRPr="00B00D56">
        <w:rPr>
          <w:b/>
          <w:lang w:val="en-US"/>
        </w:rPr>
        <w:t xml:space="preserve"> Repeater</w:t>
      </w:r>
      <w:r>
        <w:rPr>
          <w:b/>
          <w:lang w:val="en-US"/>
        </w:rPr>
        <w:t>s</w:t>
      </w:r>
    </w:p>
    <w:p w:rsidR="00A71078" w:rsidRPr="00DA4021" w:rsidRDefault="00A71078" w:rsidP="00A71078">
      <w:pPr>
        <w:rPr>
          <w:lang w:val="en-US"/>
        </w:rPr>
      </w:pPr>
    </w:p>
    <w:p w:rsidR="00A71078" w:rsidRDefault="00A71078" w:rsidP="00A71078">
      <w:pPr>
        <w:rPr>
          <w:lang w:val="en-US"/>
        </w:rPr>
      </w:pPr>
      <w:r>
        <w:rPr>
          <w:lang w:val="en-US"/>
        </w:rPr>
        <w:t>For example, we have 6 radio modems with radio ID 242-6789, 242-6790, 242-6788, 242-6670, 242-6679 and 242-6675. We will have 2 slaves, 3 repeaters and one master in this network. Each of Repeater3, Slave1 and Slave2 is connected to one Scanning DOAS.</w:t>
      </w:r>
    </w:p>
    <w:p w:rsidR="00A71078" w:rsidRDefault="00A71078" w:rsidP="00A71078">
      <w:pPr>
        <w:rPr>
          <w:lang w:val="en-US"/>
        </w:rPr>
      </w:pPr>
      <w:r>
        <w:rPr>
          <w:noProof/>
          <w:lang w:val="en-US"/>
        </w:rPr>
        <mc:AlternateContent>
          <mc:Choice Requires="wps">
            <w:drawing>
              <wp:anchor distT="0" distB="0" distL="114300" distR="114300" simplePos="0" relativeHeight="251675136" behindDoc="0" locked="0" layoutInCell="1" allowOverlap="1" wp14:anchorId="4B2A8993" wp14:editId="39EC9E86">
                <wp:simplePos x="0" y="0"/>
                <wp:positionH relativeFrom="column">
                  <wp:posOffset>3771900</wp:posOffset>
                </wp:positionH>
                <wp:positionV relativeFrom="paragraph">
                  <wp:posOffset>97790</wp:posOffset>
                </wp:positionV>
                <wp:extent cx="1257300" cy="260350"/>
                <wp:effectExtent l="0" t="2540" r="0" b="3810"/>
                <wp:wrapNone/>
                <wp:docPr id="8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4E55" w:rsidRPr="006B0866" w:rsidRDefault="00CF4E55" w:rsidP="00A71078">
                            <w:pPr>
                              <w:rPr>
                                <w:lang w:val="sv-SE"/>
                              </w:rPr>
                            </w:pPr>
                            <w:r>
                              <w:rPr>
                                <w:lang w:val="sv-SE"/>
                              </w:rPr>
                              <w:t>Slave1 242-6679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2A8993" id="Text Box 121" o:spid="_x0000_s1048" type="#_x0000_t202" style="position:absolute;margin-left:297pt;margin-top:7.7pt;width:99pt;height:2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" filled="f" stroked="f">
                <v:textbox>
                  <w:txbxContent>
                    <w:p w:rsidR="00CF4E55" w:rsidRPr="006B0866" w:rsidRDefault="00CF4E55" w:rsidP="00A71078">
                      <w:pPr>
                        <w:rPr>
                          <w:lang w:val="sv-SE"/>
                        </w:rPr>
                      </w:pPr>
                      <w:r>
                        <w:rPr>
                          <w:lang w:val="sv-SE"/>
                        </w:rPr>
                        <w:t>Slave1 242-6679</w:t>
                      </w:r>
                    </w:p>
                  </w:txbxContent>
                </v:textbox>
              </v:shape>
            </w:pict>
          </mc:Fallback>
        </mc:AlternateContent>
      </w:r>
    </w:p>
    <w:p w:rsidR="00A71078" w:rsidRDefault="00A71078" w:rsidP="00A71078">
      <w:pPr>
        <w:rPr>
          <w:lang w:val="en-US"/>
        </w:rPr>
      </w:pPr>
      <w:r>
        <w:rPr>
          <w:noProof/>
          <w:lang w:val="en-US"/>
        </w:rPr>
        <mc:AlternateContent>
          <mc:Choice Requires="wpc">
            <w:drawing>
              <wp:inline distT="0" distB="0" distL="0" distR="0" wp14:anchorId="458A5784" wp14:editId="674C3ED0">
                <wp:extent cx="5715000" cy="1257300"/>
                <wp:effectExtent l="0" t="9525" r="0" b="0"/>
                <wp:docPr id="82"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Oval 77"/>
                        <wps:cNvSpPr>
                          <a:spLocks noChangeArrowheads="1"/>
                        </wps:cNvSpPr>
                        <wps:spPr bwMode="auto">
                          <a:xfrm>
                            <a:off x="914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 name="Line 78"/>
                        <wps:cNvCnPr/>
                        <wps:spPr bwMode="auto">
                          <a:xfrm>
                            <a:off x="11430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Oval 79"/>
                        <wps:cNvSpPr>
                          <a:spLocks noChangeArrowheads="1"/>
                        </wps:cNvSpPr>
                        <wps:spPr bwMode="auto">
                          <a:xfrm>
                            <a:off x="2057400" y="3429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69" name="Oval 80"/>
                        <wps:cNvSpPr>
                          <a:spLocks noChangeArrowheads="1"/>
                        </wps:cNvSpPr>
                        <wps:spPr bwMode="auto">
                          <a:xfrm>
                            <a:off x="3543300" y="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0" name="Oval 81"/>
                        <wps:cNvSpPr>
                          <a:spLocks noChangeArrowheads="1"/>
                        </wps:cNvSpPr>
                        <wps:spPr bwMode="auto">
                          <a:xfrm>
                            <a:off x="3543300" y="5715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1" name="Line 82"/>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83"/>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84"/>
                        <wps:cNvSpPr txBox="1">
                          <a:spLocks noChangeArrowheads="1"/>
                        </wps:cNvSpPr>
                        <wps:spPr bwMode="auto">
                          <a:xfrm>
                            <a:off x="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4E55" w:rsidRDefault="00CF4E55" w:rsidP="00A71078">
                              <w:pPr>
                                <w:rPr>
                                  <w:lang w:val="sv-SE"/>
                                </w:rPr>
                              </w:pPr>
                              <w:r>
                                <w:rPr>
                                  <w:lang w:val="sv-SE"/>
                                </w:rPr>
                                <w:t>Master</w:t>
                              </w:r>
                            </w:p>
                            <w:p w:rsidR="00CF4E55" w:rsidRPr="006B0866" w:rsidRDefault="00CF4E55" w:rsidP="00A71078">
                              <w:pPr>
                                <w:rPr>
                                  <w:lang w:val="sv-SE"/>
                                </w:rPr>
                              </w:pPr>
                              <w:r>
                                <w:rPr>
                                  <w:lang w:val="sv-SE"/>
                                </w:rPr>
                                <w:t>242-6789</w:t>
                              </w:r>
                            </w:p>
                          </w:txbxContent>
                        </wps:txbx>
                        <wps:bodyPr rot="0" vert="horz" wrap="square" lIns="91440" tIns="45720" rIns="91440" bIns="45720" anchor="t" anchorCtr="0" upright="1">
                          <a:noAutofit/>
                        </wps:bodyPr>
                      </wps:wsp>
                      <wps:wsp>
                        <wps:cNvPr id="74" name="Text Box 85"/>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4E55" w:rsidRPr="006B0866" w:rsidRDefault="00CF4E55" w:rsidP="00A71078">
                              <w:pPr>
                                <w:rPr>
                                  <w:lang w:val="sv-SE"/>
                                </w:rPr>
                              </w:pPr>
                              <w:r>
                                <w:rPr>
                                  <w:lang w:val="sv-SE"/>
                                </w:rPr>
                                <w:t>Slave2 242-6675</w:t>
                              </w:r>
                            </w:p>
                          </w:txbxContent>
                        </wps:txbx>
                        <wps:bodyPr rot="0" vert="horz" wrap="square" lIns="91440" tIns="45720" rIns="91440" bIns="45720" anchor="t" anchorCtr="0" upright="1">
                          <a:noAutofit/>
                        </wps:bodyPr>
                      </wps:wsp>
                      <wps:wsp>
                        <wps:cNvPr id="75" name="Text Box 86"/>
                        <wps:cNvSpPr txBox="1">
                          <a:spLocks noChangeArrowheads="1"/>
                        </wps:cNvSpPr>
                        <wps:spPr bwMode="auto">
                          <a:xfrm>
                            <a:off x="2057400" y="571500"/>
                            <a:ext cx="1028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4E55" w:rsidRDefault="00CF4E55" w:rsidP="00A71078">
                              <w:pPr>
                                <w:rPr>
                                  <w:lang w:val="sv-SE"/>
                                </w:rPr>
                              </w:pPr>
                              <w:r>
                                <w:rPr>
                                  <w:lang w:val="sv-SE"/>
                                </w:rPr>
                                <w:t>Repeater3</w:t>
                              </w:r>
                            </w:p>
                            <w:p w:rsidR="00CF4E55" w:rsidRPr="006B0866" w:rsidRDefault="00CF4E55" w:rsidP="00A71078">
                              <w:pPr>
                                <w:rPr>
                                  <w:lang w:val="sv-SE"/>
                                </w:rPr>
                              </w:pPr>
                              <w:r>
                                <w:rPr>
                                  <w:lang w:val="sv-SE"/>
                                </w:rPr>
                                <w:t>242-6670</w:t>
                              </w:r>
                            </w:p>
                          </w:txbxContent>
                        </wps:txbx>
                        <wps:bodyPr rot="0" vert="horz" wrap="square" lIns="91440" tIns="45720" rIns="91440" bIns="45720" anchor="t" anchorCtr="0" upright="1">
                          <a:noAutofit/>
                        </wps:bodyPr>
                      </wps:wsp>
                      <wps:wsp>
                        <wps:cNvPr id="76" name="Oval 87"/>
                        <wps:cNvSpPr>
                          <a:spLocks noChangeArrowheads="1"/>
                        </wps:cNvSpPr>
                        <wps:spPr bwMode="auto">
                          <a:xfrm>
                            <a:off x="1485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Line 88"/>
                        <wps:cNvCnPr/>
                        <wps:spPr bwMode="auto">
                          <a:xfrm>
                            <a:off x="1714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Oval 89"/>
                        <wps:cNvSpPr>
                          <a:spLocks noChangeArrowheads="1"/>
                        </wps:cNvSpPr>
                        <wps:spPr bwMode="auto">
                          <a:xfrm>
                            <a:off x="342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Line 90"/>
                        <wps:cNvCnPr/>
                        <wps:spPr bwMode="auto">
                          <a:xfrm>
                            <a:off x="571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Text Box 91"/>
                        <wps:cNvSpPr txBox="1">
                          <a:spLocks noChangeArrowheads="1"/>
                        </wps:cNvSpPr>
                        <wps:spPr bwMode="auto">
                          <a:xfrm>
                            <a:off x="6858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4E55" w:rsidRDefault="00CF4E55" w:rsidP="00A71078">
                              <w:pPr>
                                <w:rPr>
                                  <w:lang w:val="sv-SE"/>
                                </w:rPr>
                              </w:pPr>
                              <w:r>
                                <w:rPr>
                                  <w:lang w:val="sv-SE"/>
                                </w:rPr>
                                <w:t>Repeater1</w:t>
                              </w:r>
                            </w:p>
                            <w:p w:rsidR="00CF4E55" w:rsidRPr="006B0866" w:rsidRDefault="00CF4E55" w:rsidP="00A71078">
                              <w:pPr>
                                <w:rPr>
                                  <w:lang w:val="sv-SE"/>
                                </w:rPr>
                              </w:pPr>
                              <w:r>
                                <w:rPr>
                                  <w:lang w:val="sv-SE"/>
                                </w:rPr>
                                <w:t>242-6790</w:t>
                              </w:r>
                            </w:p>
                          </w:txbxContent>
                        </wps:txbx>
                        <wps:bodyPr rot="0" vert="horz" wrap="square" lIns="91440" tIns="45720" rIns="91440" bIns="45720" anchor="t" anchorCtr="0" upright="1">
                          <a:noAutofit/>
                        </wps:bodyPr>
                      </wps:wsp>
                      <wps:wsp>
                        <wps:cNvPr id="81" name="Text Box 92"/>
                        <wps:cNvSpPr txBox="1">
                          <a:spLocks noChangeArrowheads="1"/>
                        </wps:cNvSpPr>
                        <wps:spPr bwMode="auto">
                          <a:xfrm>
                            <a:off x="13716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4E55" w:rsidRDefault="00CF4E55" w:rsidP="00A71078">
                              <w:pPr>
                                <w:rPr>
                                  <w:lang w:val="sv-SE"/>
                                </w:rPr>
                              </w:pPr>
                              <w:r>
                                <w:rPr>
                                  <w:lang w:val="sv-SE"/>
                                </w:rPr>
                                <w:t>Repeater2</w:t>
                              </w:r>
                            </w:p>
                            <w:p w:rsidR="00CF4E55" w:rsidRPr="006B0866" w:rsidRDefault="00CF4E55" w:rsidP="00A71078">
                              <w:pPr>
                                <w:rPr>
                                  <w:lang w:val="sv-SE"/>
                                </w:rPr>
                              </w:pPr>
                              <w:r>
                                <w:rPr>
                                  <w:lang w:val="sv-SE"/>
                                </w:rPr>
                                <w:t>242-6788</w:t>
                              </w:r>
                            </w:p>
                          </w:txbxContent>
                        </wps:txbx>
                        <wps:bodyPr rot="0" vert="horz" wrap="square" lIns="91440" tIns="45720" rIns="91440" bIns="45720" anchor="t" anchorCtr="0" upright="1">
                          <a:noAutofit/>
                        </wps:bodyPr>
                      </wps:wsp>
                    </wpc:wpc>
                  </a:graphicData>
                </a:graphic>
              </wp:inline>
            </w:drawing>
          </mc:Choice>
          <mc:Fallback>
            <w:pict>
              <v:group w14:anchorId="458A5784" id="Canvas 75" o:spid="_x0000_s1049"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">
                <v:shape id="_x0000_s1050" type="#_x0000_t75" style="position:absolute;width:57150;height:12573;visibility:visible;mso-wrap-style:square">
                  <v:fill o:detectmouseclick="t"/>
                  <v:path o:connecttype="none"/>
                </v:shape>
                <v:oval id="Oval 77" o:spid="_x0000_s1051" style="position:absolute;left:914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"/>
                <v:line id="Line 78" o:spid="_x0000_s1052" style="position:absolute;visibility:visible;mso-wrap-style:square" from="11430,4572" to="14859,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oval id="Oval 79" o:spid="_x0000_s1053"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" fillcolor="yellow"/>
                <v:oval id="Oval 80" o:spid="_x0000_s1054"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" fillcolor="yellow"/>
                <v:oval id="Oval 81" o:spid="_x0000_s1055"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" fillcolor="yellow"/>
                <v:line id="Line 82" o:spid="_x0000_s1056"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"/>
                <v:line id="Line 83" o:spid="_x0000_s1057"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shape id="Text Box 84" o:spid="_x0000_s1058" type="#_x0000_t202" style="position:absolute;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rsidR="00CF4E55" w:rsidRDefault="00CF4E55" w:rsidP="00A71078">
                        <w:pPr>
                          <w:rPr>
                            <w:lang w:val="sv-SE"/>
                          </w:rPr>
                        </w:pPr>
                        <w:r>
                          <w:rPr>
                            <w:lang w:val="sv-SE"/>
                          </w:rPr>
                          <w:t>Master</w:t>
                        </w:r>
                      </w:p>
                      <w:p w:rsidR="00CF4E55" w:rsidRPr="006B0866" w:rsidRDefault="00CF4E55" w:rsidP="00A71078">
                        <w:pPr>
                          <w:rPr>
                            <w:lang w:val="sv-SE"/>
                          </w:rPr>
                        </w:pPr>
                        <w:r>
                          <w:rPr>
                            <w:lang w:val="sv-SE"/>
                          </w:rPr>
                          <w:t>242-6789</w:t>
                        </w:r>
                      </w:p>
                    </w:txbxContent>
                  </v:textbox>
                </v:shape>
                <v:shape id="Text Box 85" o:spid="_x0000_s1059"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rsidR="00CF4E55" w:rsidRPr="006B0866" w:rsidRDefault="00CF4E55" w:rsidP="00A71078">
                        <w:pPr>
                          <w:rPr>
                            <w:lang w:val="sv-SE"/>
                          </w:rPr>
                        </w:pPr>
                        <w:r>
                          <w:rPr>
                            <w:lang w:val="sv-SE"/>
                          </w:rPr>
                          <w:t>Slave2 242-6675</w:t>
                        </w:r>
                      </w:p>
                    </w:txbxContent>
                  </v:textbox>
                </v:shape>
                <v:shape id="Text Box 86" o:spid="_x0000_s1060" type="#_x0000_t202" style="position:absolute;left:20574;top:5715;width:10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rsidR="00CF4E55" w:rsidRDefault="00CF4E55" w:rsidP="00A71078">
                        <w:pPr>
                          <w:rPr>
                            <w:lang w:val="sv-SE"/>
                          </w:rPr>
                        </w:pPr>
                        <w:r>
                          <w:rPr>
                            <w:lang w:val="sv-SE"/>
                          </w:rPr>
                          <w:t>Repeater3</w:t>
                        </w:r>
                      </w:p>
                      <w:p w:rsidR="00CF4E55" w:rsidRPr="006B0866" w:rsidRDefault="00CF4E55" w:rsidP="00A71078">
                        <w:pPr>
                          <w:rPr>
                            <w:lang w:val="sv-SE"/>
                          </w:rPr>
                        </w:pPr>
                        <w:r>
                          <w:rPr>
                            <w:lang w:val="sv-SE"/>
                          </w:rPr>
                          <w:t>242-6670</w:t>
                        </w:r>
                      </w:p>
                    </w:txbxContent>
                  </v:textbox>
                </v:shape>
                <v:oval id="Oval 87" o:spid="_x0000_s1061" style="position:absolute;left:1485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"/>
                <v:line id="Line 88" o:spid="_x0000_s1062" style="position:absolute;visibility:visible;mso-wrap-style:square" from="17145,4572" to="2057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oval id="Oval 89" o:spid="_x0000_s1063" style="position:absolute;left:342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line id="Line 90" o:spid="_x0000_s1064" style="position:absolute;visibility:visible;mso-wrap-style:square" from="5715,4572" to="914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shape id="Text Box 91" o:spid="_x0000_s1065" type="#_x0000_t202" style="position:absolute;left:6858;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rsidR="00CF4E55" w:rsidRDefault="00CF4E55" w:rsidP="00A71078">
                        <w:pPr>
                          <w:rPr>
                            <w:lang w:val="sv-SE"/>
                          </w:rPr>
                        </w:pPr>
                        <w:r>
                          <w:rPr>
                            <w:lang w:val="sv-SE"/>
                          </w:rPr>
                          <w:t>Repeater1</w:t>
                        </w:r>
                      </w:p>
                      <w:p w:rsidR="00CF4E55" w:rsidRPr="006B0866" w:rsidRDefault="00CF4E55" w:rsidP="00A71078">
                        <w:pPr>
                          <w:rPr>
                            <w:lang w:val="sv-SE"/>
                          </w:rPr>
                        </w:pPr>
                        <w:r>
                          <w:rPr>
                            <w:lang w:val="sv-SE"/>
                          </w:rPr>
                          <w:t>242-6790</w:t>
                        </w:r>
                      </w:p>
                    </w:txbxContent>
                  </v:textbox>
                </v:shape>
                <v:shape id="Text Box 92" o:spid="_x0000_s1066" type="#_x0000_t202" style="position:absolute;left:13716;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rsidR="00CF4E55" w:rsidRDefault="00CF4E55" w:rsidP="00A71078">
                        <w:pPr>
                          <w:rPr>
                            <w:lang w:val="sv-SE"/>
                          </w:rPr>
                        </w:pPr>
                        <w:r>
                          <w:rPr>
                            <w:lang w:val="sv-SE"/>
                          </w:rPr>
                          <w:t>Repeater2</w:t>
                        </w:r>
                      </w:p>
                      <w:p w:rsidR="00CF4E55" w:rsidRPr="006B0866" w:rsidRDefault="00CF4E55" w:rsidP="00A71078">
                        <w:pPr>
                          <w:rPr>
                            <w:lang w:val="sv-SE"/>
                          </w:rPr>
                        </w:pPr>
                        <w:r>
                          <w:rPr>
                            <w:lang w:val="sv-SE"/>
                          </w:rPr>
                          <w:t>242-6788</w:t>
                        </w:r>
                      </w:p>
                    </w:txbxContent>
                  </v:textbox>
                </v:shape>
                <w10:anchorlock/>
              </v:group>
            </w:pict>
          </mc:Fallback>
        </mc:AlternateContent>
      </w:r>
    </w:p>
    <w:p w:rsidR="00A71078" w:rsidRDefault="00A71078" w:rsidP="00A71078">
      <w:pPr>
        <w:rPr>
          <w:lang w:val="en-US"/>
        </w:rPr>
      </w:pPr>
      <w:r>
        <w:rPr>
          <w:lang w:val="en-US"/>
        </w:rPr>
        <w:t>The configurations of the modems are as this table:</w:t>
      </w:r>
    </w:p>
    <w:p w:rsidR="00A71078" w:rsidRDefault="00A71078" w:rsidP="00A71078">
      <w:pPr>
        <w:rPr>
          <w:lang w:val="en-US"/>
        </w:rPr>
      </w:pPr>
    </w:p>
    <w:tbl>
      <w:tblPr>
        <w:tblStyle w:val="TableGrid"/>
        <w:tblW w:w="0" w:type="auto"/>
        <w:tblLook w:val="01E0" w:firstRow="1" w:lastRow="1" w:firstColumn="1" w:lastColumn="1" w:noHBand="0" w:noVBand="0"/>
      </w:tblPr>
      <w:tblGrid>
        <w:gridCol w:w="1188"/>
        <w:gridCol w:w="7020"/>
      </w:tblGrid>
      <w:tr w:rsidR="00A71078" w:rsidTr="004B1F3F">
        <w:trPr>
          <w:trHeight w:val="276"/>
        </w:trPr>
        <w:tc>
          <w:tcPr>
            <w:tcW w:w="1188" w:type="dxa"/>
            <w:vMerge w:val="restart"/>
            <w:shd w:val="clear" w:color="auto" w:fill="CCCCCC"/>
          </w:tcPr>
          <w:p w:rsidR="00A71078" w:rsidRPr="004F1F86" w:rsidRDefault="00A71078" w:rsidP="004B1F3F">
            <w:pPr>
              <w:rPr>
                <w:b/>
                <w:lang w:val="en-US"/>
              </w:rPr>
            </w:pPr>
            <w:r w:rsidRPr="004F1F86">
              <w:rPr>
                <w:b/>
                <w:lang w:val="en-US"/>
              </w:rPr>
              <w:t>Radio ID</w:t>
            </w:r>
          </w:p>
        </w:tc>
        <w:tc>
          <w:tcPr>
            <w:tcW w:w="7020" w:type="dxa"/>
            <w:vMerge w:val="restart"/>
            <w:shd w:val="clear" w:color="auto" w:fill="CCCCCC"/>
          </w:tcPr>
          <w:p w:rsidR="00A71078" w:rsidRPr="004F1F86" w:rsidRDefault="00A71078" w:rsidP="004B1F3F">
            <w:pPr>
              <w:rPr>
                <w:b/>
                <w:lang w:val="en-US"/>
              </w:rPr>
            </w:pPr>
            <w:r>
              <w:rPr>
                <w:b/>
                <w:lang w:val="en-US"/>
              </w:rPr>
              <w:t>Modem Mode</w:t>
            </w:r>
          </w:p>
        </w:tc>
      </w:tr>
      <w:tr w:rsidR="00A71078" w:rsidTr="004B1F3F">
        <w:trPr>
          <w:trHeight w:val="276"/>
        </w:trPr>
        <w:tc>
          <w:tcPr>
            <w:tcW w:w="1188" w:type="dxa"/>
            <w:vMerge/>
            <w:shd w:val="clear" w:color="auto" w:fill="CCCCCC"/>
          </w:tcPr>
          <w:p w:rsidR="00A71078" w:rsidRPr="004F1F86" w:rsidRDefault="00A71078" w:rsidP="004B1F3F">
            <w:pPr>
              <w:rPr>
                <w:b/>
                <w:lang w:val="en-US"/>
              </w:rPr>
            </w:pPr>
          </w:p>
        </w:tc>
        <w:tc>
          <w:tcPr>
            <w:tcW w:w="7020" w:type="dxa"/>
            <w:vMerge/>
            <w:shd w:val="clear" w:color="auto" w:fill="CCCCCC"/>
          </w:tcPr>
          <w:p w:rsidR="00A71078" w:rsidRPr="004F1F86" w:rsidRDefault="00A71078" w:rsidP="004B1F3F">
            <w:pPr>
              <w:rPr>
                <w:b/>
                <w:lang w:val="en-US"/>
              </w:rPr>
            </w:pPr>
          </w:p>
        </w:tc>
      </w:tr>
      <w:tr w:rsidR="00A71078" w:rsidTr="004B1F3F">
        <w:tc>
          <w:tcPr>
            <w:tcW w:w="1188" w:type="dxa"/>
          </w:tcPr>
          <w:p w:rsidR="00A71078" w:rsidRPr="0080553B" w:rsidRDefault="00A71078" w:rsidP="004B1F3F">
            <w:pPr>
              <w:rPr>
                <w:lang w:val="sv-SE"/>
              </w:rPr>
            </w:pPr>
            <w:r>
              <w:rPr>
                <w:lang w:val="sv-SE"/>
              </w:rPr>
              <w:t>242-6789</w:t>
            </w:r>
          </w:p>
        </w:tc>
        <w:tc>
          <w:tcPr>
            <w:tcW w:w="7020" w:type="dxa"/>
          </w:tcPr>
          <w:p w:rsidR="00A71078" w:rsidRDefault="00A71078" w:rsidP="004B1F3F">
            <w:pPr>
              <w:rPr>
                <w:lang w:val="en-US"/>
              </w:rPr>
            </w:pPr>
            <w:r>
              <w:rPr>
                <w:lang w:val="en-US"/>
              </w:rPr>
              <w:t>Point-to-Point Master/Slave Switchable</w:t>
            </w:r>
          </w:p>
        </w:tc>
      </w:tr>
      <w:tr w:rsidR="00A71078" w:rsidTr="004B1F3F">
        <w:trPr>
          <w:trHeight w:val="391"/>
        </w:trPr>
        <w:tc>
          <w:tcPr>
            <w:tcW w:w="1188" w:type="dxa"/>
          </w:tcPr>
          <w:p w:rsidR="00A71078" w:rsidRPr="0080553B" w:rsidRDefault="00A71078" w:rsidP="004B1F3F">
            <w:pPr>
              <w:rPr>
                <w:lang w:val="sv-SE"/>
              </w:rPr>
            </w:pPr>
            <w:r>
              <w:rPr>
                <w:lang w:val="sv-SE"/>
              </w:rPr>
              <w:t>242-6790</w:t>
            </w:r>
          </w:p>
        </w:tc>
        <w:tc>
          <w:tcPr>
            <w:tcW w:w="7020" w:type="dxa"/>
          </w:tcPr>
          <w:p w:rsidR="00A71078" w:rsidRPr="00036E92" w:rsidRDefault="00A71078" w:rsidP="004B1F3F">
            <w:pPr>
              <w:rPr>
                <w:lang w:val="en-US"/>
              </w:rPr>
            </w:pPr>
            <w:r w:rsidRPr="00036E92">
              <w:rPr>
                <w:lang w:val="en-US"/>
              </w:rPr>
              <w:t>Point to Point Repeater</w:t>
            </w:r>
          </w:p>
        </w:tc>
      </w:tr>
      <w:tr w:rsidR="00A71078" w:rsidTr="004B1F3F">
        <w:trPr>
          <w:trHeight w:val="391"/>
        </w:trPr>
        <w:tc>
          <w:tcPr>
            <w:tcW w:w="1188" w:type="dxa"/>
          </w:tcPr>
          <w:p w:rsidR="00A71078" w:rsidRPr="0080553B" w:rsidRDefault="00A71078" w:rsidP="004B1F3F">
            <w:pPr>
              <w:rPr>
                <w:lang w:val="sv-SE"/>
              </w:rPr>
            </w:pPr>
            <w:r>
              <w:rPr>
                <w:lang w:val="sv-SE"/>
              </w:rPr>
              <w:t>242-6788</w:t>
            </w:r>
          </w:p>
        </w:tc>
        <w:tc>
          <w:tcPr>
            <w:tcW w:w="7020" w:type="dxa"/>
          </w:tcPr>
          <w:p w:rsidR="00A71078" w:rsidRPr="00036E92" w:rsidRDefault="00A71078" w:rsidP="004B1F3F">
            <w:pPr>
              <w:rPr>
                <w:lang w:val="en-US"/>
              </w:rPr>
            </w:pPr>
            <w:r w:rsidRPr="00036E92">
              <w:rPr>
                <w:lang w:val="en-US"/>
              </w:rPr>
              <w:t>Point to Point Repeater</w:t>
            </w:r>
          </w:p>
        </w:tc>
      </w:tr>
      <w:tr w:rsidR="00A71078" w:rsidTr="004B1F3F">
        <w:trPr>
          <w:trHeight w:val="391"/>
        </w:trPr>
        <w:tc>
          <w:tcPr>
            <w:tcW w:w="1188" w:type="dxa"/>
          </w:tcPr>
          <w:p w:rsidR="00A71078" w:rsidRPr="0080553B" w:rsidRDefault="00A71078" w:rsidP="004B1F3F">
            <w:pPr>
              <w:rPr>
                <w:lang w:val="sv-SE"/>
              </w:rPr>
            </w:pPr>
            <w:r>
              <w:rPr>
                <w:lang w:val="sv-SE"/>
              </w:rPr>
              <w:t>242-6770</w:t>
            </w:r>
          </w:p>
        </w:tc>
        <w:tc>
          <w:tcPr>
            <w:tcW w:w="7020" w:type="dxa"/>
          </w:tcPr>
          <w:p w:rsidR="00A71078" w:rsidRPr="00036E92" w:rsidRDefault="00A71078" w:rsidP="004B1F3F">
            <w:pPr>
              <w:rPr>
                <w:lang w:val="en-US"/>
              </w:rPr>
            </w:pPr>
            <w:r w:rsidRPr="00036E92">
              <w:rPr>
                <w:lang w:val="en-US"/>
              </w:rPr>
              <w:t>Point to Point Slave/Repeater</w:t>
            </w:r>
          </w:p>
        </w:tc>
      </w:tr>
      <w:tr w:rsidR="00A71078" w:rsidTr="004B1F3F">
        <w:tc>
          <w:tcPr>
            <w:tcW w:w="1188" w:type="dxa"/>
          </w:tcPr>
          <w:p w:rsidR="00A71078" w:rsidRPr="0080553B" w:rsidRDefault="00A71078" w:rsidP="004B1F3F">
            <w:pPr>
              <w:rPr>
                <w:lang w:val="sv-SE"/>
              </w:rPr>
            </w:pPr>
            <w:r>
              <w:rPr>
                <w:lang w:val="sv-SE"/>
              </w:rPr>
              <w:t>242-6679</w:t>
            </w:r>
          </w:p>
        </w:tc>
        <w:tc>
          <w:tcPr>
            <w:tcW w:w="7020" w:type="dxa"/>
          </w:tcPr>
          <w:p w:rsidR="00A71078" w:rsidRPr="00036E92" w:rsidRDefault="00A71078" w:rsidP="004B1F3F">
            <w:pPr>
              <w:rPr>
                <w:lang w:val="en-US"/>
              </w:rPr>
            </w:pPr>
            <w:r w:rsidRPr="00036E92">
              <w:rPr>
                <w:lang w:val="en-US"/>
              </w:rPr>
              <w:t>Point to Point Slave</w:t>
            </w:r>
          </w:p>
        </w:tc>
      </w:tr>
      <w:tr w:rsidR="00A71078" w:rsidTr="004B1F3F">
        <w:tc>
          <w:tcPr>
            <w:tcW w:w="1188" w:type="dxa"/>
          </w:tcPr>
          <w:p w:rsidR="00A71078" w:rsidRPr="0080553B" w:rsidRDefault="00A71078" w:rsidP="004B1F3F">
            <w:pPr>
              <w:rPr>
                <w:lang w:val="sv-SE"/>
              </w:rPr>
            </w:pPr>
            <w:r>
              <w:rPr>
                <w:lang w:val="sv-SE"/>
              </w:rPr>
              <w:t>242-6675</w:t>
            </w:r>
          </w:p>
        </w:tc>
        <w:tc>
          <w:tcPr>
            <w:tcW w:w="7020" w:type="dxa"/>
          </w:tcPr>
          <w:p w:rsidR="00A71078" w:rsidRPr="00036E92" w:rsidRDefault="00A71078" w:rsidP="004B1F3F">
            <w:pPr>
              <w:rPr>
                <w:lang w:val="en-US"/>
              </w:rPr>
            </w:pPr>
            <w:r w:rsidRPr="00036E92">
              <w:rPr>
                <w:lang w:val="en-US"/>
              </w:rPr>
              <w:t>Point to Point Slave</w:t>
            </w:r>
          </w:p>
        </w:tc>
      </w:tr>
    </w:tbl>
    <w:p w:rsidR="00A71078" w:rsidRDefault="00A71078" w:rsidP="00A71078">
      <w:pPr>
        <w:rPr>
          <w:b/>
          <w:lang w:val="en-US"/>
        </w:rPr>
      </w:pPr>
    </w:p>
    <w:p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rsidR="00A71078" w:rsidRPr="00C81A9C" w:rsidRDefault="00A71078" w:rsidP="00A71078">
      <w:pPr>
        <w:rPr>
          <w:b/>
          <w:lang w:val="en-US"/>
        </w:rPr>
      </w:pPr>
    </w:p>
    <w:p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rsidR="00A71078" w:rsidRDefault="00A71078" w:rsidP="00A71078">
      <w:pPr>
        <w:ind w:left="360"/>
        <w:rPr>
          <w:lang w:val="en-US"/>
        </w:rPr>
      </w:pPr>
    </w:p>
    <w:p w:rsidR="00A71078" w:rsidRDefault="00A71078" w:rsidP="00A71078">
      <w:pPr>
        <w:ind w:left="360"/>
        <w:rPr>
          <w:lang w:val="en-US"/>
        </w:rPr>
      </w:pPr>
      <w:r>
        <w:rPr>
          <w:noProof/>
          <w:lang w:val="en-US"/>
        </w:rPr>
        <mc:AlternateContent>
          <mc:Choice Requires="wpc">
            <w:drawing>
              <wp:inline distT="0" distB="0" distL="0" distR="0" wp14:anchorId="7312A5EC" wp14:editId="2D74524F">
                <wp:extent cx="5715000" cy="2286000"/>
                <wp:effectExtent l="0" t="0" r="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 name="Text Box 9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rsidR="00CF4E55" w:rsidRPr="00EF4FBC" w:rsidRDefault="00CF4E5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rsidR="00CF4E55" w:rsidRPr="00444C1E" w:rsidRDefault="00CF4E55" w:rsidP="00A71078">
                              <w:pPr>
                                <w:rPr>
                                  <w:b/>
                                  <w:bCs/>
                                </w:rPr>
                              </w:pPr>
                              <w:r w:rsidRPr="00444C1E">
                                <w:rPr>
                                  <w:b/>
                                  <w:bCs/>
                                </w:rPr>
                                <w:t>(0)     242-6790</w:t>
                              </w:r>
                            </w:p>
                            <w:p w:rsidR="00CF4E55" w:rsidRPr="00444C1E" w:rsidRDefault="00CF4E55" w:rsidP="00A71078">
                              <w:pPr>
                                <w:rPr>
                                  <w:b/>
                                  <w:bCs/>
                                </w:rPr>
                              </w:pPr>
                              <w:r w:rsidRPr="00444C1E">
                                <w:rPr>
                                  <w:b/>
                                  <w:bCs/>
                                </w:rPr>
                                <w:t xml:space="preserve">(1)     242-6788    </w:t>
                              </w:r>
                              <w:r>
                                <w:rPr>
                                  <w:b/>
                                  <w:bCs/>
                                </w:rPr>
                                <w:tab/>
                              </w:r>
                              <w:r w:rsidRPr="00444C1E">
                                <w:rPr>
                                  <w:b/>
                                  <w:bCs/>
                                </w:rPr>
                                <w:t xml:space="preserve"> 242-6790</w:t>
                              </w:r>
                            </w:p>
                            <w:p w:rsidR="00CF4E55" w:rsidRPr="00444C1E" w:rsidRDefault="00CF4E55" w:rsidP="00A71078">
                              <w:pPr>
                                <w:rPr>
                                  <w:b/>
                                  <w:bCs/>
                                </w:rPr>
                              </w:pPr>
                              <w:r w:rsidRPr="00444C1E">
                                <w:rPr>
                                  <w:b/>
                                  <w:bCs/>
                                </w:rPr>
                                <w:t xml:space="preserve">(2)     242-6670    </w:t>
                              </w:r>
                              <w:r>
                                <w:rPr>
                                  <w:b/>
                                  <w:bCs/>
                                </w:rPr>
                                <w:tab/>
                              </w:r>
                              <w:r w:rsidRPr="00444C1E">
                                <w:rPr>
                                  <w:b/>
                                  <w:bCs/>
                                </w:rPr>
                                <w:t xml:space="preserve"> 242-6790     242-6788</w:t>
                              </w:r>
                            </w:p>
                            <w:p w:rsidR="00CF4E55" w:rsidRPr="00444C1E" w:rsidRDefault="00CF4E55" w:rsidP="00A71078">
                              <w:pPr>
                                <w:rPr>
                                  <w:b/>
                                  <w:bCs/>
                                </w:rPr>
                              </w:pPr>
                              <w:r w:rsidRPr="00444C1E">
                                <w:rPr>
                                  <w:b/>
                                  <w:bCs/>
                                </w:rPr>
                                <w:t xml:space="preserve">(3)     242-6679    </w:t>
                              </w:r>
                              <w:r>
                                <w:rPr>
                                  <w:b/>
                                  <w:bCs/>
                                </w:rPr>
                                <w:tab/>
                              </w:r>
                              <w:r w:rsidRPr="00444C1E">
                                <w:rPr>
                                  <w:b/>
                                  <w:bCs/>
                                </w:rPr>
                                <w:t xml:space="preserve"> 242-6790     242-6788</w:t>
                              </w:r>
                            </w:p>
                            <w:p w:rsidR="00CF4E55" w:rsidRPr="00444C1E" w:rsidRDefault="00CF4E55" w:rsidP="00A71078">
                              <w:pPr>
                                <w:rPr>
                                  <w:b/>
                                  <w:bCs/>
                                </w:rPr>
                              </w:pPr>
                              <w:r w:rsidRPr="00444C1E">
                                <w:rPr>
                                  <w:b/>
                                  <w:bCs/>
                                </w:rPr>
                                <w:t xml:space="preserve">(4)     999-9999     </w:t>
                              </w:r>
                              <w:r>
                                <w:rPr>
                                  <w:b/>
                                  <w:bCs/>
                                </w:rPr>
                                <w:tab/>
                                <w:t xml:space="preserve"> </w:t>
                              </w:r>
                              <w:r w:rsidRPr="00444C1E">
                                <w:rPr>
                                  <w:b/>
                                  <w:bCs/>
                                </w:rPr>
                                <w:t>242-6670</w:t>
                              </w:r>
                            </w:p>
                            <w:p w:rsidR="00CF4E55" w:rsidRPr="00444C1E" w:rsidRDefault="00CF4E55" w:rsidP="00A71078">
                              <w:pPr>
                                <w:rPr>
                                  <w:b/>
                                  <w:bCs/>
                                </w:rPr>
                              </w:pPr>
                              <w:r w:rsidRPr="00444C1E">
                                <w:rPr>
                                  <w:b/>
                                  <w:bCs/>
                                </w:rPr>
                                <w:t xml:space="preserve">(5)     242-6675     </w:t>
                              </w:r>
                              <w:r>
                                <w:rPr>
                                  <w:b/>
                                  <w:bCs/>
                                </w:rPr>
                                <w:tab/>
                                <w:t xml:space="preserve"> </w:t>
                              </w:r>
                              <w:r w:rsidRPr="00444C1E">
                                <w:rPr>
                                  <w:b/>
                                  <w:bCs/>
                                </w:rPr>
                                <w:t>242-6790     242-6788</w:t>
                              </w:r>
                            </w:p>
                            <w:p w:rsidR="00CF4E55" w:rsidRDefault="00CF4E55" w:rsidP="00A71078">
                              <w:pPr>
                                <w:rPr>
                                  <w:b/>
                                  <w:bCs/>
                                </w:rPr>
                              </w:pPr>
                              <w:r w:rsidRPr="00444C1E">
                                <w:rPr>
                                  <w:b/>
                                  <w:bCs/>
                                </w:rPr>
                                <w:t xml:space="preserve">(6)     999-9999     </w:t>
                              </w:r>
                              <w:r>
                                <w:rPr>
                                  <w:b/>
                                  <w:bCs/>
                                </w:rPr>
                                <w:tab/>
                                <w:t xml:space="preserve"> </w:t>
                              </w:r>
                              <w:r w:rsidRPr="00444C1E">
                                <w:rPr>
                                  <w:b/>
                                  <w:bCs/>
                                </w:rPr>
                                <w:t xml:space="preserve">242-6670 </w:t>
                              </w:r>
                            </w:p>
                            <w:p w:rsidR="00CF4E55" w:rsidRPr="00EF4FBC" w:rsidRDefault="00CF4E55"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rsidR="00CF4E55" w:rsidRPr="00EF4FBC" w:rsidRDefault="00CF4E55" w:rsidP="00A71078">
                              <w:pPr>
                                <w:rPr>
                                  <w:b/>
                                </w:rPr>
                              </w:pPr>
                              <w:r w:rsidRPr="00EF4FBC">
                                <w:rPr>
                                  <w:b/>
                                  <w:bCs/>
                                </w:rPr>
                                <w:t xml:space="preserve">(8) </w:t>
                              </w:r>
                              <w:r>
                                <w:rPr>
                                  <w:b/>
                                  <w:bCs/>
                                </w:rPr>
                                <w:t xml:space="preserve">    </w:t>
                              </w:r>
                              <w:r w:rsidRPr="00EF4FBC">
                                <w:rPr>
                                  <w:b/>
                                  <w:bCs/>
                                </w:rPr>
                                <w:t xml:space="preserve">000-0000 </w:t>
                              </w:r>
                              <w:r w:rsidRPr="00EF4FBC">
                                <w:rPr>
                                  <w:b/>
                                </w:rPr>
                                <w:t>   </w:t>
                              </w:r>
                            </w:p>
                            <w:p w:rsidR="00CF4E55" w:rsidRPr="00EF4FBC" w:rsidRDefault="00CF4E55"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wpc:wpc>
                  </a:graphicData>
                </a:graphic>
              </wp:inline>
            </w:drawing>
          </mc:Choice>
          <mc:Fallback>
            <w:pict>
              <v:group w14:anchorId="7312A5EC" id="Canvas 93" o:spid="_x0000_s1067"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">
                <v:shape id="_x0000_s1068" type="#_x0000_t75" style="position:absolute;width:57150;height:22860;visibility:visible;mso-wrap-style:square">
                  <v:fill o:detectmouseclick="t"/>
                  <v:path o:connecttype="none"/>
                </v:shape>
                <v:shape id="Text Box 95" o:spid="_x0000_s1069"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rsidR="00CF4E55" w:rsidRPr="00EF4FBC" w:rsidRDefault="00CF4E5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rsidR="00CF4E55" w:rsidRPr="00444C1E" w:rsidRDefault="00CF4E55" w:rsidP="00A71078">
                        <w:pPr>
                          <w:rPr>
                            <w:b/>
                            <w:bCs/>
                          </w:rPr>
                        </w:pPr>
                        <w:r w:rsidRPr="00444C1E">
                          <w:rPr>
                            <w:b/>
                            <w:bCs/>
                          </w:rPr>
                          <w:t>(0)     242-6790</w:t>
                        </w:r>
                      </w:p>
                      <w:p w:rsidR="00CF4E55" w:rsidRPr="00444C1E" w:rsidRDefault="00CF4E55" w:rsidP="00A71078">
                        <w:pPr>
                          <w:rPr>
                            <w:b/>
                            <w:bCs/>
                          </w:rPr>
                        </w:pPr>
                        <w:r w:rsidRPr="00444C1E">
                          <w:rPr>
                            <w:b/>
                            <w:bCs/>
                          </w:rPr>
                          <w:t xml:space="preserve">(1)     242-6788    </w:t>
                        </w:r>
                        <w:r>
                          <w:rPr>
                            <w:b/>
                            <w:bCs/>
                          </w:rPr>
                          <w:tab/>
                        </w:r>
                        <w:r w:rsidRPr="00444C1E">
                          <w:rPr>
                            <w:b/>
                            <w:bCs/>
                          </w:rPr>
                          <w:t xml:space="preserve"> 242-6790</w:t>
                        </w:r>
                      </w:p>
                      <w:p w:rsidR="00CF4E55" w:rsidRPr="00444C1E" w:rsidRDefault="00CF4E55" w:rsidP="00A71078">
                        <w:pPr>
                          <w:rPr>
                            <w:b/>
                            <w:bCs/>
                          </w:rPr>
                        </w:pPr>
                        <w:r w:rsidRPr="00444C1E">
                          <w:rPr>
                            <w:b/>
                            <w:bCs/>
                          </w:rPr>
                          <w:t xml:space="preserve">(2)     242-6670    </w:t>
                        </w:r>
                        <w:r>
                          <w:rPr>
                            <w:b/>
                            <w:bCs/>
                          </w:rPr>
                          <w:tab/>
                        </w:r>
                        <w:r w:rsidRPr="00444C1E">
                          <w:rPr>
                            <w:b/>
                            <w:bCs/>
                          </w:rPr>
                          <w:t xml:space="preserve"> 242-6790     242-6788</w:t>
                        </w:r>
                      </w:p>
                      <w:p w:rsidR="00CF4E55" w:rsidRPr="00444C1E" w:rsidRDefault="00CF4E55" w:rsidP="00A71078">
                        <w:pPr>
                          <w:rPr>
                            <w:b/>
                            <w:bCs/>
                          </w:rPr>
                        </w:pPr>
                        <w:r w:rsidRPr="00444C1E">
                          <w:rPr>
                            <w:b/>
                            <w:bCs/>
                          </w:rPr>
                          <w:t xml:space="preserve">(3)     242-6679    </w:t>
                        </w:r>
                        <w:r>
                          <w:rPr>
                            <w:b/>
                            <w:bCs/>
                          </w:rPr>
                          <w:tab/>
                        </w:r>
                        <w:r w:rsidRPr="00444C1E">
                          <w:rPr>
                            <w:b/>
                            <w:bCs/>
                          </w:rPr>
                          <w:t xml:space="preserve"> 242-6790     242-6788</w:t>
                        </w:r>
                      </w:p>
                      <w:p w:rsidR="00CF4E55" w:rsidRPr="00444C1E" w:rsidRDefault="00CF4E55" w:rsidP="00A71078">
                        <w:pPr>
                          <w:rPr>
                            <w:b/>
                            <w:bCs/>
                          </w:rPr>
                        </w:pPr>
                        <w:r w:rsidRPr="00444C1E">
                          <w:rPr>
                            <w:b/>
                            <w:bCs/>
                          </w:rPr>
                          <w:t xml:space="preserve">(4)     999-9999     </w:t>
                        </w:r>
                        <w:r>
                          <w:rPr>
                            <w:b/>
                            <w:bCs/>
                          </w:rPr>
                          <w:tab/>
                          <w:t xml:space="preserve"> </w:t>
                        </w:r>
                        <w:r w:rsidRPr="00444C1E">
                          <w:rPr>
                            <w:b/>
                            <w:bCs/>
                          </w:rPr>
                          <w:t>242-6670</w:t>
                        </w:r>
                      </w:p>
                      <w:p w:rsidR="00CF4E55" w:rsidRPr="00444C1E" w:rsidRDefault="00CF4E55" w:rsidP="00A71078">
                        <w:pPr>
                          <w:rPr>
                            <w:b/>
                            <w:bCs/>
                          </w:rPr>
                        </w:pPr>
                        <w:r w:rsidRPr="00444C1E">
                          <w:rPr>
                            <w:b/>
                            <w:bCs/>
                          </w:rPr>
                          <w:t xml:space="preserve">(5)     242-6675     </w:t>
                        </w:r>
                        <w:r>
                          <w:rPr>
                            <w:b/>
                            <w:bCs/>
                          </w:rPr>
                          <w:tab/>
                          <w:t xml:space="preserve"> </w:t>
                        </w:r>
                        <w:r w:rsidRPr="00444C1E">
                          <w:rPr>
                            <w:b/>
                            <w:bCs/>
                          </w:rPr>
                          <w:t>242-6790     242-6788</w:t>
                        </w:r>
                      </w:p>
                      <w:p w:rsidR="00CF4E55" w:rsidRDefault="00CF4E55" w:rsidP="00A71078">
                        <w:pPr>
                          <w:rPr>
                            <w:b/>
                            <w:bCs/>
                          </w:rPr>
                        </w:pPr>
                        <w:r w:rsidRPr="00444C1E">
                          <w:rPr>
                            <w:b/>
                            <w:bCs/>
                          </w:rPr>
                          <w:t xml:space="preserve">(6)     999-9999     </w:t>
                        </w:r>
                        <w:r>
                          <w:rPr>
                            <w:b/>
                            <w:bCs/>
                          </w:rPr>
                          <w:tab/>
                          <w:t xml:space="preserve"> </w:t>
                        </w:r>
                        <w:r w:rsidRPr="00444C1E">
                          <w:rPr>
                            <w:b/>
                            <w:bCs/>
                          </w:rPr>
                          <w:t xml:space="preserve">242-6670 </w:t>
                        </w:r>
                      </w:p>
                      <w:p w:rsidR="00CF4E55" w:rsidRPr="00EF4FBC" w:rsidRDefault="00CF4E55"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rsidR="00CF4E55" w:rsidRPr="00EF4FBC" w:rsidRDefault="00CF4E55" w:rsidP="00A71078">
                        <w:pPr>
                          <w:rPr>
                            <w:b/>
                          </w:rPr>
                        </w:pPr>
                        <w:r w:rsidRPr="00EF4FBC">
                          <w:rPr>
                            <w:b/>
                            <w:bCs/>
                          </w:rPr>
                          <w:t xml:space="preserve">(8) </w:t>
                        </w:r>
                        <w:r>
                          <w:rPr>
                            <w:b/>
                            <w:bCs/>
                          </w:rPr>
                          <w:t xml:space="preserve">    </w:t>
                        </w:r>
                        <w:r w:rsidRPr="00EF4FBC">
                          <w:rPr>
                            <w:b/>
                            <w:bCs/>
                          </w:rPr>
                          <w:t xml:space="preserve">000-0000 </w:t>
                        </w:r>
                        <w:r w:rsidRPr="00EF4FBC">
                          <w:rPr>
                            <w:b/>
                          </w:rPr>
                          <w:t>   </w:t>
                        </w:r>
                      </w:p>
                      <w:p w:rsidR="00CF4E55" w:rsidRPr="00EF4FBC" w:rsidRDefault="00CF4E55" w:rsidP="00A71078">
                        <w:pPr>
                          <w:rPr>
                            <w:b/>
                          </w:rPr>
                        </w:pPr>
                        <w:r w:rsidRPr="00EF4FBC">
                          <w:rPr>
                            <w:b/>
                            <w:bCs/>
                          </w:rPr>
                          <w:t xml:space="preserve">(9) </w:t>
                        </w:r>
                        <w:r>
                          <w:rPr>
                            <w:b/>
                            <w:bCs/>
                          </w:rPr>
                          <w:t xml:space="preserve">    </w:t>
                        </w:r>
                        <w:r w:rsidRPr="00EF4FBC">
                          <w:rPr>
                            <w:b/>
                            <w:bCs/>
                          </w:rPr>
                          <w:t>000-0000</w:t>
                        </w:r>
                      </w:p>
                    </w:txbxContent>
                  </v:textbox>
                </v:shape>
                <w10:anchorlock/>
              </v:group>
            </w:pict>
          </mc:Fallback>
        </mc:AlternateContent>
      </w:r>
    </w:p>
    <w:p w:rsidR="00A71078" w:rsidRDefault="00A71078" w:rsidP="00A71078">
      <w:pPr>
        <w:rPr>
          <w:lang w:val="en-US"/>
        </w:rPr>
      </w:pPr>
      <w:r>
        <w:rPr>
          <w:lang w:val="en-US"/>
        </w:rPr>
        <w:t xml:space="preserve">Entry 0 is the repeater1 (242-6790), which is directly linked with the master. </w:t>
      </w:r>
    </w:p>
    <w:p w:rsidR="00A71078" w:rsidRDefault="00A71078" w:rsidP="00A71078">
      <w:pPr>
        <w:rPr>
          <w:lang w:val="en-US"/>
        </w:rPr>
      </w:pPr>
      <w:r>
        <w:rPr>
          <w:lang w:val="en-US"/>
        </w:rPr>
        <w:t>Entry 1 is repeater2 (242-6788), which is linked with the master through repeater1 (242-6790).</w:t>
      </w:r>
    </w:p>
    <w:p w:rsidR="00A71078" w:rsidRDefault="00A71078" w:rsidP="00A71078">
      <w:pPr>
        <w:rPr>
          <w:lang w:val="en-US"/>
        </w:rPr>
      </w:pPr>
      <w:r>
        <w:rPr>
          <w:lang w:val="en-US"/>
        </w:rPr>
        <w:t>Entry 2 is repeater3 (242-6670), which is linked with the master through repeater1(242-6790) and then repeater2 (242-6788).</w:t>
      </w:r>
    </w:p>
    <w:p w:rsidR="00A71078" w:rsidRDefault="00A71078" w:rsidP="00A71078">
      <w:pPr>
        <w:rPr>
          <w:lang w:val="en-US"/>
        </w:rPr>
      </w:pPr>
      <w:r>
        <w:rPr>
          <w:lang w:val="en-US"/>
        </w:rPr>
        <w:t>At Entry 3, slave1 (242-6679) uses 3 repeaters. The master calls slave1 through repeater1 (242-6790), repeater2 (242-6788), and repeater3 (242-6670). There are only 2 positions for repeaters, so the row of entry 4 begins with 999-9999 to continue “Entry 3”. It is same for Entry 5.</w:t>
      </w:r>
    </w:p>
    <w:p w:rsidR="00A71078" w:rsidRDefault="00A71078" w:rsidP="00A71078">
      <w:pPr>
        <w:rPr>
          <w:lang w:val="en-US"/>
        </w:rPr>
      </w:pPr>
    </w:p>
    <w:p w:rsidR="00A71078" w:rsidRPr="00B4640E" w:rsidRDefault="00A71078" w:rsidP="00A71078">
      <w:pPr>
        <w:rPr>
          <w:b/>
          <w:lang w:val="en-US"/>
        </w:rPr>
      </w:pPr>
      <w:r w:rsidRPr="00B4640E">
        <w:rPr>
          <w:b/>
          <w:lang w:val="en-US"/>
        </w:rPr>
        <w:t>II. Configure Repeater</w:t>
      </w:r>
      <w:r>
        <w:rPr>
          <w:b/>
          <w:lang w:val="en-US"/>
        </w:rPr>
        <w:t>1, Repeater2</w:t>
      </w:r>
    </w:p>
    <w:p w:rsidR="00A71078" w:rsidRDefault="00A71078" w:rsidP="00A71078">
      <w:pPr>
        <w:rPr>
          <w:lang w:val="en-US"/>
        </w:rPr>
      </w:pPr>
    </w:p>
    <w:p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Repeater</w:t>
      </w:r>
      <w:r>
        <w:rPr>
          <w:lang w:val="en-US"/>
        </w:rPr>
        <w:t>”.</w:t>
      </w:r>
    </w:p>
    <w:p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w:t>
      </w:r>
    </w:p>
    <w:p w:rsidR="00A71078" w:rsidRDefault="00A71078" w:rsidP="00A71078">
      <w:pPr>
        <w:ind w:left="720"/>
        <w:rPr>
          <w:lang w:val="en-US"/>
        </w:rPr>
      </w:pPr>
      <w:r>
        <w:rPr>
          <w:lang w:val="en-US"/>
        </w:rPr>
        <w:t xml:space="preserve">Repeater1 is directly connected to the master. So input </w:t>
      </w:r>
      <w:r w:rsidRPr="007407A1">
        <w:rPr>
          <w:lang w:val="en-US"/>
        </w:rPr>
        <w:t>only</w:t>
      </w:r>
      <w:r>
        <w:rPr>
          <w:lang w:val="en-US"/>
        </w:rPr>
        <w:t xml:space="preserve"> the serial number of the master radio modem. The call book will look like:</w:t>
      </w:r>
    </w:p>
    <w:p w:rsidR="00A71078" w:rsidRDefault="00A71078" w:rsidP="00A71078">
      <w:pPr>
        <w:rPr>
          <w:lang w:val="en-US"/>
        </w:rPr>
      </w:pPr>
      <w:r>
        <w:rPr>
          <w:noProof/>
          <w:lang w:val="en-US"/>
        </w:rPr>
        <mc:AlternateContent>
          <mc:Choice Requires="wps">
            <w:drawing>
              <wp:anchor distT="0" distB="0" distL="114300" distR="114300" simplePos="0" relativeHeight="251678208" behindDoc="0" locked="0" layoutInCell="1" allowOverlap="1" wp14:anchorId="6286790A" wp14:editId="5BDE5464">
                <wp:simplePos x="0" y="0"/>
                <wp:positionH relativeFrom="column">
                  <wp:posOffset>457200</wp:posOffset>
                </wp:positionH>
                <wp:positionV relativeFrom="paragraph">
                  <wp:posOffset>102870</wp:posOffset>
                </wp:positionV>
                <wp:extent cx="4914900" cy="2057400"/>
                <wp:effectExtent l="9525" t="7620" r="9525" b="11430"/>
                <wp:wrapNone/>
                <wp:docPr id="6"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rsidR="00CF4E55" w:rsidRPr="00EF4FBC" w:rsidRDefault="00CF4E5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rsidR="00CF4E55" w:rsidRDefault="00CF4E55" w:rsidP="00A71078">
                            <w:pPr>
                              <w:rPr>
                                <w:b/>
                                <w:bCs/>
                              </w:rPr>
                            </w:pPr>
                            <w:r w:rsidRPr="008A6E25">
                              <w:rPr>
                                <w:b/>
                                <w:bCs/>
                              </w:rPr>
                              <w:t xml:space="preserve">(0)     242-6789    </w:t>
                            </w:r>
                            <w:r>
                              <w:rPr>
                                <w:b/>
                                <w:bCs/>
                              </w:rPr>
                              <w:tab/>
                            </w:r>
                            <w:r w:rsidRPr="008A6E25">
                              <w:rPr>
                                <w:b/>
                                <w:bCs/>
                              </w:rPr>
                              <w:t xml:space="preserve"> </w:t>
                            </w:r>
                          </w:p>
                          <w:p w:rsidR="00CF4E55" w:rsidRPr="00EF4FBC" w:rsidRDefault="00CF4E55" w:rsidP="00A71078">
                            <w:pPr>
                              <w:rPr>
                                <w:b/>
                              </w:rPr>
                            </w:pPr>
                            <w:r w:rsidRPr="00EF4FBC">
                              <w:rPr>
                                <w:b/>
                                <w:bCs/>
                              </w:rPr>
                              <w:t xml:space="preserve">(1) </w:t>
                            </w:r>
                            <w:r>
                              <w:rPr>
                                <w:b/>
                                <w:bCs/>
                              </w:rPr>
                              <w:t xml:space="preserve">    </w:t>
                            </w:r>
                            <w:r w:rsidRPr="00EF4FBC">
                              <w:rPr>
                                <w:b/>
                                <w:bCs/>
                              </w:rPr>
                              <w:t xml:space="preserve">000-0000 </w:t>
                            </w:r>
                            <w:r w:rsidRPr="00EF4FBC">
                              <w:rPr>
                                <w:b/>
                              </w:rPr>
                              <w:t>   </w:t>
                            </w:r>
                          </w:p>
                          <w:p w:rsidR="00CF4E55" w:rsidRPr="00EF4FBC" w:rsidRDefault="00CF4E55"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rsidR="00CF4E55" w:rsidRPr="00EF4FBC" w:rsidRDefault="00CF4E55"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rsidR="00CF4E55" w:rsidRPr="00EF4FBC" w:rsidRDefault="00CF4E55"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rsidR="00CF4E55" w:rsidRPr="00EF4FBC" w:rsidRDefault="00CF4E55"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rsidR="00CF4E55" w:rsidRPr="00EF4FBC" w:rsidRDefault="00CF4E55"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rsidR="00CF4E55" w:rsidRPr="00EF4FBC" w:rsidRDefault="00CF4E55"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rsidR="00CF4E55" w:rsidRPr="00EF4FBC" w:rsidRDefault="00CF4E55" w:rsidP="00A71078">
                            <w:pPr>
                              <w:rPr>
                                <w:b/>
                              </w:rPr>
                            </w:pPr>
                            <w:r w:rsidRPr="00EF4FBC">
                              <w:rPr>
                                <w:b/>
                                <w:bCs/>
                              </w:rPr>
                              <w:t xml:space="preserve">(8) </w:t>
                            </w:r>
                            <w:r>
                              <w:rPr>
                                <w:b/>
                                <w:bCs/>
                              </w:rPr>
                              <w:t xml:space="preserve">    </w:t>
                            </w:r>
                            <w:r w:rsidRPr="00EF4FBC">
                              <w:rPr>
                                <w:b/>
                                <w:bCs/>
                              </w:rPr>
                              <w:t xml:space="preserve">000-0000 </w:t>
                            </w:r>
                            <w:r w:rsidRPr="00EF4FBC">
                              <w:rPr>
                                <w:b/>
                              </w:rPr>
                              <w:t>   </w:t>
                            </w:r>
                          </w:p>
                          <w:p w:rsidR="00CF4E55" w:rsidRPr="00EF4FBC" w:rsidRDefault="00CF4E55"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86790A" id="Text Box 124" o:spid="_x0000_s1070" type="#_x0000_t202" style="position:absolute;margin-left:36pt;margin-top:8.1pt;width:387pt;height:162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AxxPC6LQIAAFsEAAAOAAAAAAAAAAAAAAAAAC4CAABk&#10;cnMvZTJvRG9jLnhtbFBLAQItABQABgAIAAAAIQA9QnHi3wAAAAkBAAAPAAAAAAAAAAAAAAAAAIcE&#10;AABkcnMvZG93bnJldi54bWxQSwUGAAAAAAQABADzAAAAkwUAAAAA&#10;">
                <v:textbox>
                  <w:txbxContent>
                    <w:p w:rsidR="00CF4E55" w:rsidRPr="00EF4FBC" w:rsidRDefault="00CF4E5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rsidR="00CF4E55" w:rsidRDefault="00CF4E55" w:rsidP="00A71078">
                      <w:pPr>
                        <w:rPr>
                          <w:b/>
                          <w:bCs/>
                        </w:rPr>
                      </w:pPr>
                      <w:r w:rsidRPr="008A6E25">
                        <w:rPr>
                          <w:b/>
                          <w:bCs/>
                        </w:rPr>
                        <w:t xml:space="preserve">(0)     242-6789    </w:t>
                      </w:r>
                      <w:r>
                        <w:rPr>
                          <w:b/>
                          <w:bCs/>
                        </w:rPr>
                        <w:tab/>
                      </w:r>
                      <w:r w:rsidRPr="008A6E25">
                        <w:rPr>
                          <w:b/>
                          <w:bCs/>
                        </w:rPr>
                        <w:t xml:space="preserve"> </w:t>
                      </w:r>
                    </w:p>
                    <w:p w:rsidR="00CF4E55" w:rsidRPr="00EF4FBC" w:rsidRDefault="00CF4E55" w:rsidP="00A71078">
                      <w:pPr>
                        <w:rPr>
                          <w:b/>
                        </w:rPr>
                      </w:pPr>
                      <w:r w:rsidRPr="00EF4FBC">
                        <w:rPr>
                          <w:b/>
                          <w:bCs/>
                        </w:rPr>
                        <w:t xml:space="preserve">(1) </w:t>
                      </w:r>
                      <w:r>
                        <w:rPr>
                          <w:b/>
                          <w:bCs/>
                        </w:rPr>
                        <w:t xml:space="preserve">    </w:t>
                      </w:r>
                      <w:r w:rsidRPr="00EF4FBC">
                        <w:rPr>
                          <w:b/>
                          <w:bCs/>
                        </w:rPr>
                        <w:t xml:space="preserve">000-0000 </w:t>
                      </w:r>
                      <w:r w:rsidRPr="00EF4FBC">
                        <w:rPr>
                          <w:b/>
                        </w:rPr>
                        <w:t>   </w:t>
                      </w:r>
                    </w:p>
                    <w:p w:rsidR="00CF4E55" w:rsidRPr="00EF4FBC" w:rsidRDefault="00CF4E55"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rsidR="00CF4E55" w:rsidRPr="00EF4FBC" w:rsidRDefault="00CF4E55"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rsidR="00CF4E55" w:rsidRPr="00EF4FBC" w:rsidRDefault="00CF4E55"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rsidR="00CF4E55" w:rsidRPr="00EF4FBC" w:rsidRDefault="00CF4E55"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rsidR="00CF4E55" w:rsidRPr="00EF4FBC" w:rsidRDefault="00CF4E55"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rsidR="00CF4E55" w:rsidRPr="00EF4FBC" w:rsidRDefault="00CF4E55"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rsidR="00CF4E55" w:rsidRPr="00EF4FBC" w:rsidRDefault="00CF4E55" w:rsidP="00A71078">
                      <w:pPr>
                        <w:rPr>
                          <w:b/>
                        </w:rPr>
                      </w:pPr>
                      <w:r w:rsidRPr="00EF4FBC">
                        <w:rPr>
                          <w:b/>
                          <w:bCs/>
                        </w:rPr>
                        <w:t xml:space="preserve">(8) </w:t>
                      </w:r>
                      <w:r>
                        <w:rPr>
                          <w:b/>
                          <w:bCs/>
                        </w:rPr>
                        <w:t xml:space="preserve">    </w:t>
                      </w:r>
                      <w:r w:rsidRPr="00EF4FBC">
                        <w:rPr>
                          <w:b/>
                          <w:bCs/>
                        </w:rPr>
                        <w:t xml:space="preserve">000-0000 </w:t>
                      </w:r>
                      <w:r w:rsidRPr="00EF4FBC">
                        <w:rPr>
                          <w:b/>
                        </w:rPr>
                        <w:t>   </w:t>
                      </w:r>
                    </w:p>
                    <w:p w:rsidR="00CF4E55" w:rsidRPr="00EF4FBC" w:rsidRDefault="00CF4E55"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rsidR="00A71078" w:rsidRDefault="00A71078" w:rsidP="00A71078">
      <w:pPr>
        <w:rPr>
          <w:lang w:val="en-US"/>
        </w:rPr>
      </w:pPr>
    </w:p>
    <w:p w:rsidR="00A71078" w:rsidRPr="000B35F4"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b/>
          <w:lang w:val="en-US"/>
        </w:rPr>
      </w:pPr>
    </w:p>
    <w:p w:rsidR="00A71078" w:rsidRDefault="00A71078" w:rsidP="00A71078">
      <w:pPr>
        <w:ind w:left="720"/>
        <w:rPr>
          <w:lang w:val="en-US"/>
        </w:rPr>
      </w:pPr>
      <w:r>
        <w:rPr>
          <w:lang w:val="en-US"/>
        </w:rPr>
        <w:t>Repeater2’s configuration is same in first two steps. Comparing with repeater1 it just has a different call book. It is connected to the master through repeater1. So for repeater2 the call book will look like:</w:t>
      </w:r>
    </w:p>
    <w:p w:rsidR="00A71078" w:rsidRDefault="00A71078" w:rsidP="00A71078">
      <w:pPr>
        <w:rPr>
          <w:lang w:val="en-US"/>
        </w:rPr>
      </w:pPr>
      <w:r>
        <w:rPr>
          <w:noProof/>
          <w:lang w:val="en-US"/>
        </w:rPr>
        <mc:AlternateContent>
          <mc:Choice Requires="wps">
            <w:drawing>
              <wp:anchor distT="0" distB="0" distL="114300" distR="114300" simplePos="0" relativeHeight="251679232" behindDoc="0" locked="0" layoutInCell="1" allowOverlap="1" wp14:anchorId="7B585F69" wp14:editId="08512C3E">
                <wp:simplePos x="0" y="0"/>
                <wp:positionH relativeFrom="column">
                  <wp:posOffset>457200</wp:posOffset>
                </wp:positionH>
                <wp:positionV relativeFrom="paragraph">
                  <wp:posOffset>102870</wp:posOffset>
                </wp:positionV>
                <wp:extent cx="4914900" cy="2057400"/>
                <wp:effectExtent l="9525" t="7620" r="9525" b="11430"/>
                <wp:wrapNone/>
                <wp:docPr id="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rsidR="00CF4E55" w:rsidRPr="00EF4FBC" w:rsidRDefault="00CF4E5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rsidR="00CF4E55" w:rsidRDefault="00CF4E55" w:rsidP="00A71078">
                            <w:pPr>
                              <w:rPr>
                                <w:b/>
                                <w:bCs/>
                              </w:rPr>
                            </w:pPr>
                            <w:r w:rsidRPr="008A6E25">
                              <w:rPr>
                                <w:b/>
                                <w:bCs/>
                              </w:rPr>
                              <w:t xml:space="preserve">(0)     242-6789    </w:t>
                            </w:r>
                            <w:r>
                              <w:rPr>
                                <w:b/>
                                <w:bCs/>
                              </w:rPr>
                              <w:tab/>
                            </w:r>
                            <w:r w:rsidRPr="008A6E25">
                              <w:rPr>
                                <w:b/>
                                <w:bCs/>
                              </w:rPr>
                              <w:t xml:space="preserve"> </w:t>
                            </w:r>
                            <w:r>
                              <w:rPr>
                                <w:b/>
                                <w:bCs/>
                              </w:rPr>
                              <w:t>242-6790</w:t>
                            </w:r>
                          </w:p>
                          <w:p w:rsidR="00CF4E55" w:rsidRPr="00EF4FBC" w:rsidRDefault="00CF4E55" w:rsidP="00A71078">
                            <w:pPr>
                              <w:rPr>
                                <w:b/>
                              </w:rPr>
                            </w:pPr>
                            <w:r w:rsidRPr="00EF4FBC">
                              <w:rPr>
                                <w:b/>
                                <w:bCs/>
                              </w:rPr>
                              <w:t xml:space="preserve">(1) </w:t>
                            </w:r>
                            <w:r>
                              <w:rPr>
                                <w:b/>
                                <w:bCs/>
                              </w:rPr>
                              <w:t xml:space="preserve">    </w:t>
                            </w:r>
                            <w:r w:rsidRPr="00EF4FBC">
                              <w:rPr>
                                <w:b/>
                                <w:bCs/>
                              </w:rPr>
                              <w:t xml:space="preserve">000-0000 </w:t>
                            </w:r>
                            <w:r w:rsidRPr="00EF4FBC">
                              <w:rPr>
                                <w:b/>
                              </w:rPr>
                              <w:t>   </w:t>
                            </w:r>
                          </w:p>
                          <w:p w:rsidR="00CF4E55" w:rsidRPr="00EF4FBC" w:rsidRDefault="00CF4E55"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rsidR="00CF4E55" w:rsidRPr="00EF4FBC" w:rsidRDefault="00CF4E55"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rsidR="00CF4E55" w:rsidRPr="00EF4FBC" w:rsidRDefault="00CF4E55"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rsidR="00CF4E55" w:rsidRPr="00EF4FBC" w:rsidRDefault="00CF4E55"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rsidR="00CF4E55" w:rsidRPr="00EF4FBC" w:rsidRDefault="00CF4E55"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rsidR="00CF4E55" w:rsidRPr="00EF4FBC" w:rsidRDefault="00CF4E55"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rsidR="00CF4E55" w:rsidRPr="00EF4FBC" w:rsidRDefault="00CF4E55" w:rsidP="00A71078">
                            <w:pPr>
                              <w:rPr>
                                <w:b/>
                              </w:rPr>
                            </w:pPr>
                            <w:r w:rsidRPr="00EF4FBC">
                              <w:rPr>
                                <w:b/>
                                <w:bCs/>
                              </w:rPr>
                              <w:t xml:space="preserve">(8) </w:t>
                            </w:r>
                            <w:r>
                              <w:rPr>
                                <w:b/>
                                <w:bCs/>
                              </w:rPr>
                              <w:t xml:space="preserve">    </w:t>
                            </w:r>
                            <w:r w:rsidRPr="00EF4FBC">
                              <w:rPr>
                                <w:b/>
                                <w:bCs/>
                              </w:rPr>
                              <w:t xml:space="preserve">000-0000 </w:t>
                            </w:r>
                            <w:r w:rsidRPr="00EF4FBC">
                              <w:rPr>
                                <w:b/>
                              </w:rPr>
                              <w:t>   </w:t>
                            </w:r>
                          </w:p>
                          <w:p w:rsidR="00CF4E55" w:rsidRPr="00EF4FBC" w:rsidRDefault="00CF4E55"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585F69" id="Text Box 125" o:spid="_x0000_s1071" type="#_x0000_t202" style="position:absolute;margin-left:36pt;margin-top:8.1pt;width:387pt;height:16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EqmjwAsAgAAWwQAAA4AAAAAAAAAAAAAAAAALgIAAGRy&#10;cy9lMm9Eb2MueG1sUEsBAi0AFAAGAAgAAAAhAD1CceLfAAAACQEAAA8AAAAAAAAAAAAAAAAAhgQA&#10;AGRycy9kb3ducmV2LnhtbFBLBQYAAAAABAAEAPMAAACSBQAAAAA=&#10;">
                <v:textbox>
                  <w:txbxContent>
                    <w:p w:rsidR="00CF4E55" w:rsidRPr="00EF4FBC" w:rsidRDefault="00CF4E5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rsidR="00CF4E55" w:rsidRDefault="00CF4E55" w:rsidP="00A71078">
                      <w:pPr>
                        <w:rPr>
                          <w:b/>
                          <w:bCs/>
                        </w:rPr>
                      </w:pPr>
                      <w:r w:rsidRPr="008A6E25">
                        <w:rPr>
                          <w:b/>
                          <w:bCs/>
                        </w:rPr>
                        <w:t xml:space="preserve">(0)     242-6789    </w:t>
                      </w:r>
                      <w:r>
                        <w:rPr>
                          <w:b/>
                          <w:bCs/>
                        </w:rPr>
                        <w:tab/>
                      </w:r>
                      <w:r w:rsidRPr="008A6E25">
                        <w:rPr>
                          <w:b/>
                          <w:bCs/>
                        </w:rPr>
                        <w:t xml:space="preserve"> </w:t>
                      </w:r>
                      <w:r>
                        <w:rPr>
                          <w:b/>
                          <w:bCs/>
                        </w:rPr>
                        <w:t>242-6790</w:t>
                      </w:r>
                    </w:p>
                    <w:p w:rsidR="00CF4E55" w:rsidRPr="00EF4FBC" w:rsidRDefault="00CF4E55" w:rsidP="00A71078">
                      <w:pPr>
                        <w:rPr>
                          <w:b/>
                        </w:rPr>
                      </w:pPr>
                      <w:r w:rsidRPr="00EF4FBC">
                        <w:rPr>
                          <w:b/>
                          <w:bCs/>
                        </w:rPr>
                        <w:t xml:space="preserve">(1) </w:t>
                      </w:r>
                      <w:r>
                        <w:rPr>
                          <w:b/>
                          <w:bCs/>
                        </w:rPr>
                        <w:t xml:space="preserve">    </w:t>
                      </w:r>
                      <w:r w:rsidRPr="00EF4FBC">
                        <w:rPr>
                          <w:b/>
                          <w:bCs/>
                        </w:rPr>
                        <w:t xml:space="preserve">000-0000 </w:t>
                      </w:r>
                      <w:r w:rsidRPr="00EF4FBC">
                        <w:rPr>
                          <w:b/>
                        </w:rPr>
                        <w:t>   </w:t>
                      </w:r>
                    </w:p>
                    <w:p w:rsidR="00CF4E55" w:rsidRPr="00EF4FBC" w:rsidRDefault="00CF4E55"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rsidR="00CF4E55" w:rsidRPr="00EF4FBC" w:rsidRDefault="00CF4E55"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rsidR="00CF4E55" w:rsidRPr="00EF4FBC" w:rsidRDefault="00CF4E55"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rsidR="00CF4E55" w:rsidRPr="00EF4FBC" w:rsidRDefault="00CF4E55"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rsidR="00CF4E55" w:rsidRPr="00EF4FBC" w:rsidRDefault="00CF4E55"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rsidR="00CF4E55" w:rsidRPr="00EF4FBC" w:rsidRDefault="00CF4E55"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rsidR="00CF4E55" w:rsidRPr="00EF4FBC" w:rsidRDefault="00CF4E55" w:rsidP="00A71078">
                      <w:pPr>
                        <w:rPr>
                          <w:b/>
                        </w:rPr>
                      </w:pPr>
                      <w:r w:rsidRPr="00EF4FBC">
                        <w:rPr>
                          <w:b/>
                          <w:bCs/>
                        </w:rPr>
                        <w:t xml:space="preserve">(8) </w:t>
                      </w:r>
                      <w:r>
                        <w:rPr>
                          <w:b/>
                          <w:bCs/>
                        </w:rPr>
                        <w:t xml:space="preserve">    </w:t>
                      </w:r>
                      <w:r w:rsidRPr="00EF4FBC">
                        <w:rPr>
                          <w:b/>
                          <w:bCs/>
                        </w:rPr>
                        <w:t xml:space="preserve">000-0000 </w:t>
                      </w:r>
                      <w:r w:rsidRPr="00EF4FBC">
                        <w:rPr>
                          <w:b/>
                        </w:rPr>
                        <w:t>   </w:t>
                      </w:r>
                    </w:p>
                    <w:p w:rsidR="00CF4E55" w:rsidRPr="00EF4FBC" w:rsidRDefault="00CF4E55"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rsidR="00A71078" w:rsidRDefault="00A71078" w:rsidP="00A71078">
      <w:pPr>
        <w:rPr>
          <w:lang w:val="en-US"/>
        </w:rPr>
      </w:pPr>
    </w:p>
    <w:p w:rsidR="00A71078" w:rsidRPr="000B35F4"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b/>
          <w:lang w:val="en-US"/>
        </w:rPr>
      </w:pPr>
    </w:p>
    <w:p w:rsidR="00A71078" w:rsidRDefault="00A71078" w:rsidP="00A71078">
      <w:pPr>
        <w:rPr>
          <w:b/>
          <w:lang w:val="en-US"/>
        </w:rPr>
      </w:pPr>
    </w:p>
    <w:p w:rsidR="00A71078" w:rsidRDefault="00A71078" w:rsidP="00A71078">
      <w:pPr>
        <w:rPr>
          <w:b/>
          <w:lang w:val="en-US"/>
        </w:rPr>
      </w:pPr>
    </w:p>
    <w:p w:rsidR="00A71078" w:rsidRDefault="00A71078" w:rsidP="00A71078">
      <w:pPr>
        <w:rPr>
          <w:b/>
          <w:lang w:val="en-US"/>
        </w:rPr>
      </w:pPr>
    </w:p>
    <w:p w:rsidR="00A71078" w:rsidRPr="00B4640E" w:rsidRDefault="00A71078" w:rsidP="00A71078">
      <w:pPr>
        <w:rPr>
          <w:b/>
          <w:lang w:val="en-US"/>
        </w:rPr>
      </w:pPr>
      <w:r w:rsidRPr="00B4640E">
        <w:rPr>
          <w:b/>
          <w:lang w:val="en-US"/>
        </w:rPr>
        <w:t>I</w:t>
      </w:r>
      <w:r>
        <w:rPr>
          <w:b/>
          <w:lang w:val="en-US"/>
        </w:rPr>
        <w:t>II</w:t>
      </w:r>
      <w:r w:rsidRPr="00B4640E">
        <w:rPr>
          <w:b/>
          <w:lang w:val="en-US"/>
        </w:rPr>
        <w:t>. Configure Repeater</w:t>
      </w:r>
      <w:r>
        <w:rPr>
          <w:b/>
          <w:lang w:val="en-US"/>
        </w:rPr>
        <w:t>3</w:t>
      </w:r>
    </w:p>
    <w:p w:rsidR="00A71078" w:rsidRDefault="00A71078" w:rsidP="00A71078">
      <w:pPr>
        <w:rPr>
          <w:lang w:val="en-US"/>
        </w:rPr>
      </w:pPr>
    </w:p>
    <w:p w:rsidR="00A71078" w:rsidRDefault="00A71078" w:rsidP="00A71078">
      <w:pPr>
        <w:rPr>
          <w:lang w:val="en-US"/>
        </w:rPr>
      </w:pPr>
      <w:r>
        <w:rPr>
          <w:lang w:val="en-US"/>
        </w:rPr>
        <w:t>Repeater3 is connected with one Scanning DOAS instrument, so it is not a simple repeater. It uses a different mode than other repeaters.</w:t>
      </w:r>
    </w:p>
    <w:p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numbers of the master and repeaters. It connects to the master (242-6789) through 242-6788 first, and then242-6790. So the call book will look like:</w:t>
      </w:r>
    </w:p>
    <w:p w:rsidR="00A71078" w:rsidRDefault="00A71078" w:rsidP="00A71078">
      <w:pPr>
        <w:rPr>
          <w:lang w:val="en-US"/>
        </w:rPr>
      </w:pPr>
      <w:r>
        <w:rPr>
          <w:noProof/>
          <w:lang w:val="en-US"/>
        </w:rPr>
        <mc:AlternateContent>
          <mc:Choice Requires="wps">
            <w:drawing>
              <wp:anchor distT="0" distB="0" distL="114300" distR="114300" simplePos="0" relativeHeight="251676160" behindDoc="0" locked="0" layoutInCell="1" allowOverlap="1" wp14:anchorId="2D1B0BFC" wp14:editId="01A784A3">
                <wp:simplePos x="0" y="0"/>
                <wp:positionH relativeFrom="column">
                  <wp:posOffset>457200</wp:posOffset>
                </wp:positionH>
                <wp:positionV relativeFrom="paragraph">
                  <wp:posOffset>102870</wp:posOffset>
                </wp:positionV>
                <wp:extent cx="4914900" cy="2057400"/>
                <wp:effectExtent l="9525" t="7620" r="9525" b="11430"/>
                <wp:wrapNone/>
                <wp:docPr id="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rsidR="00CF4E55" w:rsidRPr="00EF4FBC" w:rsidRDefault="00CF4E5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rsidR="00CF4E55" w:rsidRDefault="00CF4E55"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rsidR="00CF4E55" w:rsidRPr="00EF4FBC" w:rsidRDefault="00CF4E55" w:rsidP="00A71078">
                            <w:pPr>
                              <w:rPr>
                                <w:b/>
                              </w:rPr>
                            </w:pPr>
                            <w:r w:rsidRPr="00EF4FBC">
                              <w:rPr>
                                <w:b/>
                                <w:bCs/>
                              </w:rPr>
                              <w:t xml:space="preserve">(1) </w:t>
                            </w:r>
                            <w:r>
                              <w:rPr>
                                <w:b/>
                                <w:bCs/>
                              </w:rPr>
                              <w:t xml:space="preserve">    </w:t>
                            </w:r>
                            <w:r w:rsidRPr="00EF4FBC">
                              <w:rPr>
                                <w:b/>
                                <w:bCs/>
                              </w:rPr>
                              <w:t xml:space="preserve">000-0000 </w:t>
                            </w:r>
                            <w:r w:rsidRPr="00EF4FBC">
                              <w:rPr>
                                <w:b/>
                              </w:rPr>
                              <w:t>   </w:t>
                            </w:r>
                          </w:p>
                          <w:p w:rsidR="00CF4E55" w:rsidRPr="00EF4FBC" w:rsidRDefault="00CF4E55"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rsidR="00CF4E55" w:rsidRPr="00EF4FBC" w:rsidRDefault="00CF4E55"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rsidR="00CF4E55" w:rsidRPr="00EF4FBC" w:rsidRDefault="00CF4E55"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rsidR="00CF4E55" w:rsidRPr="00EF4FBC" w:rsidRDefault="00CF4E55"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rsidR="00CF4E55" w:rsidRPr="00EF4FBC" w:rsidRDefault="00CF4E55"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rsidR="00CF4E55" w:rsidRPr="00EF4FBC" w:rsidRDefault="00CF4E55"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rsidR="00CF4E55" w:rsidRPr="00EF4FBC" w:rsidRDefault="00CF4E55" w:rsidP="00A71078">
                            <w:pPr>
                              <w:rPr>
                                <w:b/>
                              </w:rPr>
                            </w:pPr>
                            <w:r w:rsidRPr="00EF4FBC">
                              <w:rPr>
                                <w:b/>
                                <w:bCs/>
                              </w:rPr>
                              <w:t xml:space="preserve">(8) </w:t>
                            </w:r>
                            <w:r>
                              <w:rPr>
                                <w:b/>
                                <w:bCs/>
                              </w:rPr>
                              <w:t xml:space="preserve">    </w:t>
                            </w:r>
                            <w:r w:rsidRPr="00EF4FBC">
                              <w:rPr>
                                <w:b/>
                                <w:bCs/>
                              </w:rPr>
                              <w:t xml:space="preserve">000-0000 </w:t>
                            </w:r>
                            <w:r w:rsidRPr="00EF4FBC">
                              <w:rPr>
                                <w:b/>
                              </w:rPr>
                              <w:t>   </w:t>
                            </w:r>
                          </w:p>
                          <w:p w:rsidR="00CF4E55" w:rsidRPr="00EF4FBC" w:rsidRDefault="00CF4E55"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1B0BFC" id="Text Box 122" o:spid="_x0000_s1072" type="#_x0000_t202" style="position:absolute;margin-left:36pt;margin-top:8.1pt;width:387pt;height:16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K9Pz78sAgAAWwQAAA4AAAAAAAAAAAAAAAAALgIAAGRy&#10;cy9lMm9Eb2MueG1sUEsBAi0AFAAGAAgAAAAhAD1CceLfAAAACQEAAA8AAAAAAAAAAAAAAAAAhgQA&#10;AGRycy9kb3ducmV2LnhtbFBLBQYAAAAABAAEAPMAAACSBQAAAAA=&#10;">
                <v:textbox>
                  <w:txbxContent>
                    <w:p w:rsidR="00CF4E55" w:rsidRPr="00EF4FBC" w:rsidRDefault="00CF4E5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rsidR="00CF4E55" w:rsidRDefault="00CF4E55"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rsidR="00CF4E55" w:rsidRPr="00EF4FBC" w:rsidRDefault="00CF4E55" w:rsidP="00A71078">
                      <w:pPr>
                        <w:rPr>
                          <w:b/>
                        </w:rPr>
                      </w:pPr>
                      <w:r w:rsidRPr="00EF4FBC">
                        <w:rPr>
                          <w:b/>
                          <w:bCs/>
                        </w:rPr>
                        <w:t xml:space="preserve">(1) </w:t>
                      </w:r>
                      <w:r>
                        <w:rPr>
                          <w:b/>
                          <w:bCs/>
                        </w:rPr>
                        <w:t xml:space="preserve">    </w:t>
                      </w:r>
                      <w:r w:rsidRPr="00EF4FBC">
                        <w:rPr>
                          <w:b/>
                          <w:bCs/>
                        </w:rPr>
                        <w:t xml:space="preserve">000-0000 </w:t>
                      </w:r>
                      <w:r w:rsidRPr="00EF4FBC">
                        <w:rPr>
                          <w:b/>
                        </w:rPr>
                        <w:t>   </w:t>
                      </w:r>
                    </w:p>
                    <w:p w:rsidR="00CF4E55" w:rsidRPr="00EF4FBC" w:rsidRDefault="00CF4E55"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rsidR="00CF4E55" w:rsidRPr="00EF4FBC" w:rsidRDefault="00CF4E55"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rsidR="00CF4E55" w:rsidRPr="00EF4FBC" w:rsidRDefault="00CF4E55"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rsidR="00CF4E55" w:rsidRPr="00EF4FBC" w:rsidRDefault="00CF4E55"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rsidR="00CF4E55" w:rsidRPr="00EF4FBC" w:rsidRDefault="00CF4E55"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rsidR="00CF4E55" w:rsidRPr="00EF4FBC" w:rsidRDefault="00CF4E55"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rsidR="00CF4E55" w:rsidRPr="00EF4FBC" w:rsidRDefault="00CF4E55" w:rsidP="00A71078">
                      <w:pPr>
                        <w:rPr>
                          <w:b/>
                        </w:rPr>
                      </w:pPr>
                      <w:r w:rsidRPr="00EF4FBC">
                        <w:rPr>
                          <w:b/>
                          <w:bCs/>
                        </w:rPr>
                        <w:t xml:space="preserve">(8) </w:t>
                      </w:r>
                      <w:r>
                        <w:rPr>
                          <w:b/>
                          <w:bCs/>
                        </w:rPr>
                        <w:t xml:space="preserve">    </w:t>
                      </w:r>
                      <w:r w:rsidRPr="00EF4FBC">
                        <w:rPr>
                          <w:b/>
                          <w:bCs/>
                        </w:rPr>
                        <w:t xml:space="preserve">000-0000 </w:t>
                      </w:r>
                      <w:r w:rsidRPr="00EF4FBC">
                        <w:rPr>
                          <w:b/>
                        </w:rPr>
                        <w:t>   </w:t>
                      </w:r>
                    </w:p>
                    <w:p w:rsidR="00CF4E55" w:rsidRPr="00EF4FBC" w:rsidRDefault="00CF4E55"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rsidR="00A71078" w:rsidRDefault="00A71078" w:rsidP="00A71078">
      <w:pPr>
        <w:rPr>
          <w:lang w:val="en-US"/>
        </w:rPr>
      </w:pPr>
    </w:p>
    <w:p w:rsidR="00A71078" w:rsidRPr="000B35F4"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b/>
          <w:lang w:val="en-US"/>
        </w:rPr>
      </w:pPr>
    </w:p>
    <w:p w:rsidR="00A71078" w:rsidRDefault="00A71078" w:rsidP="00A71078">
      <w:pPr>
        <w:rPr>
          <w:b/>
          <w:lang w:val="en-US"/>
        </w:rPr>
      </w:pPr>
      <w:r w:rsidRPr="00ED7A8C">
        <w:rPr>
          <w:b/>
          <w:lang w:val="en-US"/>
        </w:rPr>
        <w:t>I</w:t>
      </w:r>
      <w:r>
        <w:rPr>
          <w:b/>
          <w:lang w:val="en-US"/>
        </w:rPr>
        <w:t>V</w:t>
      </w:r>
      <w:r w:rsidRPr="00ED7A8C">
        <w:rPr>
          <w:b/>
          <w:lang w:val="en-US"/>
        </w:rPr>
        <w:t xml:space="preserve">. Configure </w:t>
      </w:r>
      <w:r>
        <w:rPr>
          <w:b/>
          <w:lang w:val="en-US"/>
        </w:rPr>
        <w:t>Remote Stations</w:t>
      </w:r>
    </w:p>
    <w:p w:rsidR="00A71078" w:rsidRPr="00ED7A8C" w:rsidRDefault="00A71078" w:rsidP="00A71078">
      <w:pPr>
        <w:rPr>
          <w:b/>
          <w:lang w:val="en-US"/>
        </w:rPr>
      </w:pPr>
    </w:p>
    <w:p w:rsidR="00A71078" w:rsidRDefault="00A71078" w:rsidP="00A71078">
      <w:pPr>
        <w:rPr>
          <w:lang w:val="en-US"/>
        </w:rPr>
      </w:pPr>
      <w:r>
        <w:rPr>
          <w:lang w:val="en-US"/>
        </w:rPr>
        <w:t>A remote station is configured as the following steps using slave1 as example.</w:t>
      </w:r>
    </w:p>
    <w:p w:rsidR="00A71078" w:rsidRDefault="00A71078" w:rsidP="00A71078">
      <w:pPr>
        <w:rPr>
          <w:lang w:val="en-US"/>
        </w:rPr>
      </w:pPr>
    </w:p>
    <w:p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rsidR="00A71078" w:rsidRDefault="00A71078" w:rsidP="00A71078">
      <w:pPr>
        <w:numPr>
          <w:ilvl w:val="0"/>
          <w:numId w:val="20"/>
        </w:numPr>
        <w:rPr>
          <w:lang w:val="en-US"/>
        </w:rPr>
      </w:pPr>
      <w:r w:rsidRPr="008B7708">
        <w:rPr>
          <w:bCs/>
          <w:lang w:val="en-US"/>
        </w:rPr>
        <w:lastRenderedPageBreak/>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slave1 calls the master (242-6789) through 242-6670, 242-6788, and then 242-6790. Because there are more than 2 repeaters, the second line continues the first line by put 999-9999 at the first position then the 3</w:t>
      </w:r>
      <w:r w:rsidRPr="007D4810">
        <w:rPr>
          <w:vertAlign w:val="superscript"/>
          <w:lang w:val="en-US"/>
        </w:rPr>
        <w:t>rd</w:t>
      </w:r>
      <w:r>
        <w:rPr>
          <w:lang w:val="en-US"/>
        </w:rPr>
        <w:t xml:space="preserve"> repeater. The call book will look like:</w:t>
      </w:r>
    </w:p>
    <w:p w:rsidR="00A71078" w:rsidRDefault="00A71078" w:rsidP="00A71078">
      <w:pPr>
        <w:rPr>
          <w:lang w:val="en-US"/>
        </w:rPr>
      </w:pPr>
      <w:r>
        <w:rPr>
          <w:noProof/>
          <w:lang w:val="en-US"/>
        </w:rPr>
        <mc:AlternateContent>
          <mc:Choice Requires="wps">
            <w:drawing>
              <wp:anchor distT="0" distB="0" distL="114300" distR="114300" simplePos="0" relativeHeight="251677184" behindDoc="0" locked="0" layoutInCell="1" allowOverlap="1" wp14:anchorId="12981CA3" wp14:editId="708F4E43">
                <wp:simplePos x="0" y="0"/>
                <wp:positionH relativeFrom="column">
                  <wp:posOffset>457200</wp:posOffset>
                </wp:positionH>
                <wp:positionV relativeFrom="paragraph">
                  <wp:posOffset>149225</wp:posOffset>
                </wp:positionV>
                <wp:extent cx="4914900" cy="2057400"/>
                <wp:effectExtent l="9525" t="6350" r="9525" b="12700"/>
                <wp:wrapNone/>
                <wp:docPr id="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rsidR="00CF4E55" w:rsidRPr="00EF4FBC" w:rsidRDefault="00CF4E5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rsidR="00CF4E55" w:rsidRPr="0049362E" w:rsidRDefault="00CF4E55" w:rsidP="00A71078">
                            <w:pPr>
                              <w:rPr>
                                <w:b/>
                              </w:rPr>
                            </w:pPr>
                            <w:r w:rsidRPr="0049362E">
                              <w:rPr>
                                <w:b/>
                              </w:rPr>
                              <w:t xml:space="preserve">(0)     242-6789 </w:t>
                            </w:r>
                            <w:r>
                              <w:rPr>
                                <w:b/>
                              </w:rPr>
                              <w:tab/>
                            </w:r>
                            <w:r w:rsidRPr="0049362E">
                              <w:rPr>
                                <w:b/>
                              </w:rPr>
                              <w:t xml:space="preserve">    242-6670     242-6788</w:t>
                            </w:r>
                          </w:p>
                          <w:p w:rsidR="00CF4E55" w:rsidRPr="0049362E" w:rsidRDefault="00CF4E55" w:rsidP="00A71078">
                            <w:pPr>
                              <w:rPr>
                                <w:b/>
                              </w:rPr>
                            </w:pPr>
                            <w:r w:rsidRPr="0049362E">
                              <w:rPr>
                                <w:b/>
                              </w:rPr>
                              <w:t xml:space="preserve">(1)     999-9999 </w:t>
                            </w:r>
                            <w:r>
                              <w:rPr>
                                <w:b/>
                              </w:rPr>
                              <w:tab/>
                              <w:t xml:space="preserve"> </w:t>
                            </w:r>
                            <w:r w:rsidRPr="0049362E">
                              <w:rPr>
                                <w:b/>
                              </w:rPr>
                              <w:t xml:space="preserve">   242-6790</w:t>
                            </w:r>
                          </w:p>
                          <w:p w:rsidR="00CF4E55" w:rsidRPr="00EF4FBC" w:rsidRDefault="00CF4E55"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rsidR="00CF4E55" w:rsidRPr="00EF4FBC" w:rsidRDefault="00CF4E55" w:rsidP="00A71078">
                            <w:pPr>
                              <w:rPr>
                                <w:b/>
                              </w:rPr>
                            </w:pPr>
                            <w:r w:rsidRPr="00EF4FBC">
                              <w:rPr>
                                <w:b/>
                                <w:bCs/>
                              </w:rPr>
                              <w:t>(3)</w:t>
                            </w:r>
                            <w:r>
                              <w:rPr>
                                <w:b/>
                                <w:bCs/>
                              </w:rPr>
                              <w:t xml:space="preserve">    </w:t>
                            </w:r>
                            <w:r w:rsidRPr="00EF4FBC">
                              <w:rPr>
                                <w:b/>
                                <w:bCs/>
                              </w:rPr>
                              <w:t xml:space="preserve"> 000-0000 </w:t>
                            </w:r>
                            <w:r w:rsidRPr="00EF4FBC">
                              <w:rPr>
                                <w:b/>
                              </w:rPr>
                              <w:t xml:space="preserve">    </w:t>
                            </w:r>
                          </w:p>
                          <w:p w:rsidR="00CF4E55" w:rsidRPr="00EF4FBC" w:rsidRDefault="00CF4E55" w:rsidP="00A71078">
                            <w:pPr>
                              <w:rPr>
                                <w:b/>
                              </w:rPr>
                            </w:pPr>
                            <w:r w:rsidRPr="00EF4FBC">
                              <w:rPr>
                                <w:b/>
                                <w:bCs/>
                              </w:rPr>
                              <w:t>(4)</w:t>
                            </w:r>
                            <w:r>
                              <w:rPr>
                                <w:b/>
                                <w:bCs/>
                              </w:rPr>
                              <w:t xml:space="preserve">    </w:t>
                            </w:r>
                            <w:r w:rsidRPr="00EF4FBC">
                              <w:rPr>
                                <w:b/>
                                <w:bCs/>
                              </w:rPr>
                              <w:t xml:space="preserve"> 000-0000 </w:t>
                            </w:r>
                            <w:r w:rsidRPr="00EF4FBC">
                              <w:rPr>
                                <w:b/>
                              </w:rPr>
                              <w:t xml:space="preserve">    </w:t>
                            </w:r>
                          </w:p>
                          <w:p w:rsidR="00CF4E55" w:rsidRPr="00EF4FBC" w:rsidRDefault="00CF4E55" w:rsidP="00A71078">
                            <w:pPr>
                              <w:rPr>
                                <w:b/>
                              </w:rPr>
                            </w:pPr>
                            <w:r w:rsidRPr="00EF4FBC">
                              <w:rPr>
                                <w:b/>
                                <w:bCs/>
                              </w:rPr>
                              <w:t>(5)</w:t>
                            </w:r>
                            <w:r>
                              <w:rPr>
                                <w:b/>
                                <w:bCs/>
                              </w:rPr>
                              <w:t xml:space="preserve">    </w:t>
                            </w:r>
                            <w:r w:rsidRPr="00EF4FBC">
                              <w:rPr>
                                <w:b/>
                                <w:bCs/>
                              </w:rPr>
                              <w:t xml:space="preserve"> 000-0000 </w:t>
                            </w:r>
                            <w:r w:rsidRPr="00EF4FBC">
                              <w:rPr>
                                <w:b/>
                              </w:rPr>
                              <w:t xml:space="preserve">    </w:t>
                            </w:r>
                          </w:p>
                          <w:p w:rsidR="00CF4E55" w:rsidRPr="00EF4FBC" w:rsidRDefault="00CF4E55" w:rsidP="00A71078">
                            <w:pPr>
                              <w:rPr>
                                <w:b/>
                              </w:rPr>
                            </w:pPr>
                            <w:r w:rsidRPr="00EF4FBC">
                              <w:rPr>
                                <w:b/>
                                <w:bCs/>
                              </w:rPr>
                              <w:t>(6)</w:t>
                            </w:r>
                            <w:r>
                              <w:rPr>
                                <w:b/>
                                <w:bCs/>
                              </w:rPr>
                              <w:t xml:space="preserve">    </w:t>
                            </w:r>
                            <w:r w:rsidRPr="00EF4FBC">
                              <w:rPr>
                                <w:b/>
                                <w:bCs/>
                              </w:rPr>
                              <w:t xml:space="preserve"> 000-0000 </w:t>
                            </w:r>
                            <w:r w:rsidRPr="00EF4FBC">
                              <w:rPr>
                                <w:b/>
                              </w:rPr>
                              <w:t xml:space="preserve">    </w:t>
                            </w:r>
                          </w:p>
                          <w:p w:rsidR="00CF4E55" w:rsidRPr="00EF4FBC" w:rsidRDefault="00CF4E55"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rsidR="00CF4E55" w:rsidRPr="00EF4FBC" w:rsidRDefault="00CF4E55" w:rsidP="00A71078">
                            <w:pPr>
                              <w:rPr>
                                <w:b/>
                              </w:rPr>
                            </w:pPr>
                            <w:r w:rsidRPr="00EF4FBC">
                              <w:rPr>
                                <w:b/>
                                <w:bCs/>
                              </w:rPr>
                              <w:t>(8)</w:t>
                            </w:r>
                            <w:r>
                              <w:rPr>
                                <w:b/>
                                <w:bCs/>
                              </w:rPr>
                              <w:t xml:space="preserve">    </w:t>
                            </w:r>
                            <w:r w:rsidRPr="00EF4FBC">
                              <w:rPr>
                                <w:b/>
                                <w:bCs/>
                              </w:rPr>
                              <w:t xml:space="preserve"> 000-0000 </w:t>
                            </w:r>
                            <w:r w:rsidRPr="00EF4FBC">
                              <w:rPr>
                                <w:b/>
                              </w:rPr>
                              <w:t>   </w:t>
                            </w:r>
                          </w:p>
                          <w:p w:rsidR="00CF4E55" w:rsidRPr="00EF4FBC" w:rsidRDefault="00CF4E55"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81CA3" id="Text Box 123" o:spid="_x0000_s1073" type="#_x0000_t202" style="position:absolute;margin-left:36pt;margin-top:11.75pt;width:387pt;height:162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dahRC0CAABbBAAADgAAAAAAAAAAAAAAAAAuAgAA&#10;ZHJzL2Uyb0RvYy54bWxQSwECLQAUAAYACAAAACEAaBqaeOAAAAAJAQAADwAAAAAAAAAAAAAAAACH&#10;BAAAZHJzL2Rvd25yZXYueG1sUEsFBgAAAAAEAAQA8wAAAJQFAAAAAA==&#10;">
                <v:textbox>
                  <w:txbxContent>
                    <w:p w:rsidR="00CF4E55" w:rsidRPr="00EF4FBC" w:rsidRDefault="00CF4E5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rsidR="00CF4E55" w:rsidRPr="0049362E" w:rsidRDefault="00CF4E55" w:rsidP="00A71078">
                      <w:pPr>
                        <w:rPr>
                          <w:b/>
                        </w:rPr>
                      </w:pPr>
                      <w:r w:rsidRPr="0049362E">
                        <w:rPr>
                          <w:b/>
                        </w:rPr>
                        <w:t xml:space="preserve">(0)     242-6789 </w:t>
                      </w:r>
                      <w:r>
                        <w:rPr>
                          <w:b/>
                        </w:rPr>
                        <w:tab/>
                      </w:r>
                      <w:r w:rsidRPr="0049362E">
                        <w:rPr>
                          <w:b/>
                        </w:rPr>
                        <w:t xml:space="preserve">    242-6670     242-6788</w:t>
                      </w:r>
                    </w:p>
                    <w:p w:rsidR="00CF4E55" w:rsidRPr="0049362E" w:rsidRDefault="00CF4E55" w:rsidP="00A71078">
                      <w:pPr>
                        <w:rPr>
                          <w:b/>
                        </w:rPr>
                      </w:pPr>
                      <w:r w:rsidRPr="0049362E">
                        <w:rPr>
                          <w:b/>
                        </w:rPr>
                        <w:t xml:space="preserve">(1)     999-9999 </w:t>
                      </w:r>
                      <w:r>
                        <w:rPr>
                          <w:b/>
                        </w:rPr>
                        <w:tab/>
                        <w:t xml:space="preserve"> </w:t>
                      </w:r>
                      <w:r w:rsidRPr="0049362E">
                        <w:rPr>
                          <w:b/>
                        </w:rPr>
                        <w:t xml:space="preserve">   242-6790</w:t>
                      </w:r>
                    </w:p>
                    <w:p w:rsidR="00CF4E55" w:rsidRPr="00EF4FBC" w:rsidRDefault="00CF4E55"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rsidR="00CF4E55" w:rsidRPr="00EF4FBC" w:rsidRDefault="00CF4E55" w:rsidP="00A71078">
                      <w:pPr>
                        <w:rPr>
                          <w:b/>
                        </w:rPr>
                      </w:pPr>
                      <w:r w:rsidRPr="00EF4FBC">
                        <w:rPr>
                          <w:b/>
                          <w:bCs/>
                        </w:rPr>
                        <w:t>(3)</w:t>
                      </w:r>
                      <w:r>
                        <w:rPr>
                          <w:b/>
                          <w:bCs/>
                        </w:rPr>
                        <w:t xml:space="preserve">    </w:t>
                      </w:r>
                      <w:r w:rsidRPr="00EF4FBC">
                        <w:rPr>
                          <w:b/>
                          <w:bCs/>
                        </w:rPr>
                        <w:t xml:space="preserve"> 000-0000 </w:t>
                      </w:r>
                      <w:r w:rsidRPr="00EF4FBC">
                        <w:rPr>
                          <w:b/>
                        </w:rPr>
                        <w:t xml:space="preserve">    </w:t>
                      </w:r>
                    </w:p>
                    <w:p w:rsidR="00CF4E55" w:rsidRPr="00EF4FBC" w:rsidRDefault="00CF4E55" w:rsidP="00A71078">
                      <w:pPr>
                        <w:rPr>
                          <w:b/>
                        </w:rPr>
                      </w:pPr>
                      <w:r w:rsidRPr="00EF4FBC">
                        <w:rPr>
                          <w:b/>
                          <w:bCs/>
                        </w:rPr>
                        <w:t>(4)</w:t>
                      </w:r>
                      <w:r>
                        <w:rPr>
                          <w:b/>
                          <w:bCs/>
                        </w:rPr>
                        <w:t xml:space="preserve">    </w:t>
                      </w:r>
                      <w:r w:rsidRPr="00EF4FBC">
                        <w:rPr>
                          <w:b/>
                          <w:bCs/>
                        </w:rPr>
                        <w:t xml:space="preserve"> 000-0000 </w:t>
                      </w:r>
                      <w:r w:rsidRPr="00EF4FBC">
                        <w:rPr>
                          <w:b/>
                        </w:rPr>
                        <w:t xml:space="preserve">    </w:t>
                      </w:r>
                    </w:p>
                    <w:p w:rsidR="00CF4E55" w:rsidRPr="00EF4FBC" w:rsidRDefault="00CF4E55" w:rsidP="00A71078">
                      <w:pPr>
                        <w:rPr>
                          <w:b/>
                        </w:rPr>
                      </w:pPr>
                      <w:r w:rsidRPr="00EF4FBC">
                        <w:rPr>
                          <w:b/>
                          <w:bCs/>
                        </w:rPr>
                        <w:t>(5)</w:t>
                      </w:r>
                      <w:r>
                        <w:rPr>
                          <w:b/>
                          <w:bCs/>
                        </w:rPr>
                        <w:t xml:space="preserve">    </w:t>
                      </w:r>
                      <w:r w:rsidRPr="00EF4FBC">
                        <w:rPr>
                          <w:b/>
                          <w:bCs/>
                        </w:rPr>
                        <w:t xml:space="preserve"> 000-0000 </w:t>
                      </w:r>
                      <w:r w:rsidRPr="00EF4FBC">
                        <w:rPr>
                          <w:b/>
                        </w:rPr>
                        <w:t xml:space="preserve">    </w:t>
                      </w:r>
                    </w:p>
                    <w:p w:rsidR="00CF4E55" w:rsidRPr="00EF4FBC" w:rsidRDefault="00CF4E55" w:rsidP="00A71078">
                      <w:pPr>
                        <w:rPr>
                          <w:b/>
                        </w:rPr>
                      </w:pPr>
                      <w:r w:rsidRPr="00EF4FBC">
                        <w:rPr>
                          <w:b/>
                          <w:bCs/>
                        </w:rPr>
                        <w:t>(6)</w:t>
                      </w:r>
                      <w:r>
                        <w:rPr>
                          <w:b/>
                          <w:bCs/>
                        </w:rPr>
                        <w:t xml:space="preserve">    </w:t>
                      </w:r>
                      <w:r w:rsidRPr="00EF4FBC">
                        <w:rPr>
                          <w:b/>
                          <w:bCs/>
                        </w:rPr>
                        <w:t xml:space="preserve"> 000-0000 </w:t>
                      </w:r>
                      <w:r w:rsidRPr="00EF4FBC">
                        <w:rPr>
                          <w:b/>
                        </w:rPr>
                        <w:t xml:space="preserve">    </w:t>
                      </w:r>
                    </w:p>
                    <w:p w:rsidR="00CF4E55" w:rsidRPr="00EF4FBC" w:rsidRDefault="00CF4E55"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rsidR="00CF4E55" w:rsidRPr="00EF4FBC" w:rsidRDefault="00CF4E55" w:rsidP="00A71078">
                      <w:pPr>
                        <w:rPr>
                          <w:b/>
                        </w:rPr>
                      </w:pPr>
                      <w:r w:rsidRPr="00EF4FBC">
                        <w:rPr>
                          <w:b/>
                          <w:bCs/>
                        </w:rPr>
                        <w:t>(8)</w:t>
                      </w:r>
                      <w:r>
                        <w:rPr>
                          <w:b/>
                          <w:bCs/>
                        </w:rPr>
                        <w:t xml:space="preserve">    </w:t>
                      </w:r>
                      <w:r w:rsidRPr="00EF4FBC">
                        <w:rPr>
                          <w:b/>
                          <w:bCs/>
                        </w:rPr>
                        <w:t xml:space="preserve"> 000-0000 </w:t>
                      </w:r>
                      <w:r w:rsidRPr="00EF4FBC">
                        <w:rPr>
                          <w:b/>
                        </w:rPr>
                        <w:t>   </w:t>
                      </w:r>
                    </w:p>
                    <w:p w:rsidR="00CF4E55" w:rsidRPr="00EF4FBC" w:rsidRDefault="00CF4E55" w:rsidP="00A71078">
                      <w:pPr>
                        <w:rPr>
                          <w:b/>
                        </w:rPr>
                      </w:pPr>
                      <w:r w:rsidRPr="00EF4FBC">
                        <w:rPr>
                          <w:b/>
                          <w:bCs/>
                        </w:rPr>
                        <w:t xml:space="preserve">(9) </w:t>
                      </w:r>
                      <w:r>
                        <w:rPr>
                          <w:b/>
                          <w:bCs/>
                        </w:rPr>
                        <w:t xml:space="preserve">    </w:t>
                      </w:r>
                      <w:r w:rsidRPr="00EF4FBC">
                        <w:rPr>
                          <w:b/>
                          <w:bCs/>
                        </w:rPr>
                        <w:t>000-0000</w:t>
                      </w:r>
                    </w:p>
                  </w:txbxContent>
                </v:textbox>
              </v:shape>
            </w:pict>
          </mc:Fallback>
        </mc:AlternateContent>
      </w: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Pr="009B367D" w:rsidRDefault="00A71078" w:rsidP="00A71078">
      <w:pPr>
        <w:pStyle w:val="Heading2"/>
        <w:rPr>
          <w:lang w:val="en-US"/>
        </w:rPr>
      </w:pPr>
      <w:bookmarkStart w:id="2700" w:name="_Toc141090939"/>
      <w:bookmarkStart w:id="2701" w:name="_Toc141091203"/>
      <w:bookmarkStart w:id="2702" w:name="_Toc150947506"/>
      <w:bookmarkStart w:id="2703" w:name="_Toc450222057"/>
      <w:r w:rsidRPr="009B367D">
        <w:rPr>
          <w:lang w:val="en-US"/>
        </w:rPr>
        <w:t xml:space="preserve">2. Configuration of Master to </w:t>
      </w:r>
      <w:r>
        <w:rPr>
          <w:lang w:val="en-US"/>
        </w:rPr>
        <w:t>M</w:t>
      </w:r>
      <w:r w:rsidRPr="009B367D">
        <w:rPr>
          <w:lang w:val="en-US"/>
        </w:rPr>
        <w:t xml:space="preserve">ultiple </w:t>
      </w:r>
      <w:r>
        <w:rPr>
          <w:lang w:val="en-US"/>
        </w:rPr>
        <w:t>S</w:t>
      </w:r>
      <w:r w:rsidRPr="009B367D">
        <w:rPr>
          <w:lang w:val="en-US"/>
        </w:rPr>
        <w:t xml:space="preserve">laves without </w:t>
      </w:r>
      <w:r>
        <w:rPr>
          <w:lang w:val="en-US"/>
        </w:rPr>
        <w:t>R</w:t>
      </w:r>
      <w:r w:rsidRPr="009B367D">
        <w:rPr>
          <w:lang w:val="en-US"/>
        </w:rPr>
        <w:t>epeater</w:t>
      </w:r>
      <w:bookmarkEnd w:id="2700"/>
      <w:bookmarkEnd w:id="2701"/>
      <w:bookmarkEnd w:id="2702"/>
      <w:bookmarkEnd w:id="2703"/>
    </w:p>
    <w:p w:rsidR="00A71078" w:rsidRDefault="00A71078" w:rsidP="00A71078">
      <w:pPr>
        <w:rPr>
          <w:lang w:val="en-US"/>
        </w:rPr>
      </w:pPr>
    </w:p>
    <w:p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rsidR="00A71078" w:rsidRPr="00C81A9C" w:rsidRDefault="00A71078" w:rsidP="00A71078">
      <w:pPr>
        <w:rPr>
          <w:b/>
          <w:lang w:val="en-US"/>
        </w:rPr>
      </w:pPr>
    </w:p>
    <w:p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Since there is no repeater used, leave the repeater 1 and repeater 2 columns blank. In the configuration interface in HyperTerminal, configure as follows:</w:t>
      </w:r>
    </w:p>
    <w:p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rsidR="00A71078" w:rsidRDefault="00A71078" w:rsidP="00A71078">
      <w:pPr>
        <w:ind w:left="360"/>
        <w:rPr>
          <w:lang w:val="en-US"/>
        </w:rPr>
      </w:pPr>
    </w:p>
    <w:p w:rsidR="00A71078" w:rsidRDefault="00A71078" w:rsidP="00A71078">
      <w:pPr>
        <w:ind w:left="360"/>
        <w:rPr>
          <w:lang w:val="en-US"/>
        </w:rPr>
      </w:pPr>
      <w:r>
        <w:rPr>
          <w:noProof/>
          <w:lang w:val="en-US"/>
        </w:rPr>
        <mc:AlternateContent>
          <mc:Choice Requires="wpc">
            <w:drawing>
              <wp:inline distT="0" distB="0" distL="0" distR="0" wp14:anchorId="44BA5CC2" wp14:editId="3C855CA9">
                <wp:extent cx="5715000" cy="22860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98"/>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rsidR="00CF4E55" w:rsidRPr="00EF4FBC" w:rsidRDefault="00CF4E5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rsidR="00CF4E55" w:rsidRPr="00EF4FBC" w:rsidRDefault="00CF4E55" w:rsidP="00A71078">
                              <w:pPr>
                                <w:rPr>
                                  <w:b/>
                                </w:rPr>
                              </w:pPr>
                              <w:r w:rsidRPr="00EF4FBC">
                                <w:rPr>
                                  <w:b/>
                                  <w:bCs/>
                                </w:rPr>
                                <w:t xml:space="preserve">(0) </w:t>
                              </w:r>
                              <w:r>
                                <w:rPr>
                                  <w:b/>
                                  <w:bCs/>
                                </w:rPr>
                                <w:t>922-2973</w:t>
                              </w:r>
                            </w:p>
                            <w:p w:rsidR="00CF4E55" w:rsidRPr="00EF4FBC" w:rsidRDefault="00CF4E55"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rsidR="00CF4E55" w:rsidRPr="00EF4FBC" w:rsidRDefault="00CF4E55"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rsidR="00CF4E55" w:rsidRPr="00EF4FBC" w:rsidRDefault="00CF4E55" w:rsidP="00A71078">
                              <w:pPr>
                                <w:rPr>
                                  <w:b/>
                                </w:rPr>
                              </w:pPr>
                              <w:r w:rsidRPr="00EF4FBC">
                                <w:rPr>
                                  <w:b/>
                                  <w:bCs/>
                                </w:rPr>
                                <w:t xml:space="preserve">(3) 000-0000 </w:t>
                              </w:r>
                              <w:r w:rsidRPr="00EF4FBC">
                                <w:rPr>
                                  <w:b/>
                                </w:rPr>
                                <w:t xml:space="preserve">    </w:t>
                              </w:r>
                            </w:p>
                            <w:p w:rsidR="00CF4E55" w:rsidRPr="00EF4FBC" w:rsidRDefault="00CF4E55" w:rsidP="00A71078">
                              <w:pPr>
                                <w:rPr>
                                  <w:b/>
                                </w:rPr>
                              </w:pPr>
                              <w:r w:rsidRPr="00EF4FBC">
                                <w:rPr>
                                  <w:b/>
                                  <w:bCs/>
                                </w:rPr>
                                <w:t xml:space="preserve">(4) 000-0000 </w:t>
                              </w:r>
                              <w:r w:rsidRPr="00EF4FBC">
                                <w:rPr>
                                  <w:b/>
                                </w:rPr>
                                <w:t xml:space="preserve">    </w:t>
                              </w:r>
                            </w:p>
                            <w:p w:rsidR="00CF4E55" w:rsidRPr="00EF4FBC" w:rsidRDefault="00CF4E55" w:rsidP="00A71078">
                              <w:pPr>
                                <w:rPr>
                                  <w:b/>
                                </w:rPr>
                              </w:pPr>
                              <w:r w:rsidRPr="00EF4FBC">
                                <w:rPr>
                                  <w:b/>
                                  <w:bCs/>
                                </w:rPr>
                                <w:t xml:space="preserve">(5) 000-0000 </w:t>
                              </w:r>
                              <w:r w:rsidRPr="00EF4FBC">
                                <w:rPr>
                                  <w:b/>
                                </w:rPr>
                                <w:t xml:space="preserve">    </w:t>
                              </w:r>
                            </w:p>
                            <w:p w:rsidR="00CF4E55" w:rsidRPr="00EF4FBC" w:rsidRDefault="00CF4E55" w:rsidP="00A71078">
                              <w:pPr>
                                <w:rPr>
                                  <w:b/>
                                </w:rPr>
                              </w:pPr>
                              <w:r w:rsidRPr="00EF4FBC">
                                <w:rPr>
                                  <w:b/>
                                  <w:bCs/>
                                </w:rPr>
                                <w:t xml:space="preserve">(6) 000-0000 </w:t>
                              </w:r>
                              <w:r w:rsidRPr="00EF4FBC">
                                <w:rPr>
                                  <w:b/>
                                </w:rPr>
                                <w:t xml:space="preserve">    </w:t>
                              </w:r>
                            </w:p>
                            <w:p w:rsidR="00CF4E55" w:rsidRPr="00EF4FBC" w:rsidRDefault="00CF4E55" w:rsidP="00A71078">
                              <w:pPr>
                                <w:rPr>
                                  <w:b/>
                                </w:rPr>
                              </w:pPr>
                              <w:r w:rsidRPr="00EF4FBC">
                                <w:rPr>
                                  <w:b/>
                                </w:rPr>
                                <w:t>(</w:t>
                              </w:r>
                              <w:r w:rsidRPr="00EF4FBC">
                                <w:rPr>
                                  <w:b/>
                                  <w:bCs/>
                                </w:rPr>
                                <w:t xml:space="preserve">7) 000-0000 </w:t>
                              </w:r>
                              <w:r w:rsidRPr="00EF4FBC">
                                <w:rPr>
                                  <w:b/>
                                </w:rPr>
                                <w:t xml:space="preserve">    </w:t>
                              </w:r>
                            </w:p>
                            <w:p w:rsidR="00CF4E55" w:rsidRPr="00EF4FBC" w:rsidRDefault="00CF4E55" w:rsidP="00A71078">
                              <w:pPr>
                                <w:rPr>
                                  <w:b/>
                                </w:rPr>
                              </w:pPr>
                              <w:r w:rsidRPr="00EF4FBC">
                                <w:rPr>
                                  <w:b/>
                                  <w:bCs/>
                                </w:rPr>
                                <w:t xml:space="preserve">(8) 000-0000 </w:t>
                              </w:r>
                              <w:r w:rsidRPr="00EF4FBC">
                                <w:rPr>
                                  <w:b/>
                                </w:rPr>
                                <w:t>   </w:t>
                              </w:r>
                            </w:p>
                            <w:p w:rsidR="00CF4E55" w:rsidRPr="00EF4FBC" w:rsidRDefault="00CF4E55"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44BA5CC2" id="Canvas 96" o:spid="_x0000_s1074"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G16BPaQIAABIFAAAOAAAAAAAAAAAAAAAAAC4CAABk&#10;cnMvZTJvRG9jLnhtbFBLAQItABQABgAIAAAAIQBwuIYc3AAAAAUBAAAPAAAAAAAAAAAAAAAAAMME&#10;AABkcnMvZG93bnJldi54bWxQSwUGAAAAAAQABADzAAAAzAUAAAAA&#10;">
                <v:shape id="_x0000_s1075" type="#_x0000_t75" style="position:absolute;width:57150;height:22860;visibility:visible;mso-wrap-style:square">
                  <v:fill o:detectmouseclick="t"/>
                  <v:path o:connecttype="none"/>
                </v:shape>
                <v:shape id="Text Box 98" o:spid="_x0000_s1076"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rsidR="00CF4E55" w:rsidRPr="00EF4FBC" w:rsidRDefault="00CF4E5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rsidR="00CF4E55" w:rsidRPr="00EF4FBC" w:rsidRDefault="00CF4E55" w:rsidP="00A71078">
                        <w:pPr>
                          <w:rPr>
                            <w:b/>
                          </w:rPr>
                        </w:pPr>
                        <w:r w:rsidRPr="00EF4FBC">
                          <w:rPr>
                            <w:b/>
                            <w:bCs/>
                          </w:rPr>
                          <w:t xml:space="preserve">(0) </w:t>
                        </w:r>
                        <w:r>
                          <w:rPr>
                            <w:b/>
                            <w:bCs/>
                          </w:rPr>
                          <w:t>922-2973</w:t>
                        </w:r>
                      </w:p>
                      <w:p w:rsidR="00CF4E55" w:rsidRPr="00EF4FBC" w:rsidRDefault="00CF4E55"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rsidR="00CF4E55" w:rsidRPr="00EF4FBC" w:rsidRDefault="00CF4E55"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rsidR="00CF4E55" w:rsidRPr="00EF4FBC" w:rsidRDefault="00CF4E55" w:rsidP="00A71078">
                        <w:pPr>
                          <w:rPr>
                            <w:b/>
                          </w:rPr>
                        </w:pPr>
                        <w:r w:rsidRPr="00EF4FBC">
                          <w:rPr>
                            <w:b/>
                            <w:bCs/>
                          </w:rPr>
                          <w:t xml:space="preserve">(3) 000-0000 </w:t>
                        </w:r>
                        <w:r w:rsidRPr="00EF4FBC">
                          <w:rPr>
                            <w:b/>
                          </w:rPr>
                          <w:t xml:space="preserve">    </w:t>
                        </w:r>
                      </w:p>
                      <w:p w:rsidR="00CF4E55" w:rsidRPr="00EF4FBC" w:rsidRDefault="00CF4E55" w:rsidP="00A71078">
                        <w:pPr>
                          <w:rPr>
                            <w:b/>
                          </w:rPr>
                        </w:pPr>
                        <w:r w:rsidRPr="00EF4FBC">
                          <w:rPr>
                            <w:b/>
                            <w:bCs/>
                          </w:rPr>
                          <w:t xml:space="preserve">(4) 000-0000 </w:t>
                        </w:r>
                        <w:r w:rsidRPr="00EF4FBC">
                          <w:rPr>
                            <w:b/>
                          </w:rPr>
                          <w:t xml:space="preserve">    </w:t>
                        </w:r>
                      </w:p>
                      <w:p w:rsidR="00CF4E55" w:rsidRPr="00EF4FBC" w:rsidRDefault="00CF4E55" w:rsidP="00A71078">
                        <w:pPr>
                          <w:rPr>
                            <w:b/>
                          </w:rPr>
                        </w:pPr>
                        <w:r w:rsidRPr="00EF4FBC">
                          <w:rPr>
                            <w:b/>
                            <w:bCs/>
                          </w:rPr>
                          <w:t xml:space="preserve">(5) 000-0000 </w:t>
                        </w:r>
                        <w:r w:rsidRPr="00EF4FBC">
                          <w:rPr>
                            <w:b/>
                          </w:rPr>
                          <w:t xml:space="preserve">    </w:t>
                        </w:r>
                      </w:p>
                      <w:p w:rsidR="00CF4E55" w:rsidRPr="00EF4FBC" w:rsidRDefault="00CF4E55" w:rsidP="00A71078">
                        <w:pPr>
                          <w:rPr>
                            <w:b/>
                          </w:rPr>
                        </w:pPr>
                        <w:r w:rsidRPr="00EF4FBC">
                          <w:rPr>
                            <w:b/>
                            <w:bCs/>
                          </w:rPr>
                          <w:t xml:space="preserve">(6) 000-0000 </w:t>
                        </w:r>
                        <w:r w:rsidRPr="00EF4FBC">
                          <w:rPr>
                            <w:b/>
                          </w:rPr>
                          <w:t xml:space="preserve">    </w:t>
                        </w:r>
                      </w:p>
                      <w:p w:rsidR="00CF4E55" w:rsidRPr="00EF4FBC" w:rsidRDefault="00CF4E55" w:rsidP="00A71078">
                        <w:pPr>
                          <w:rPr>
                            <w:b/>
                          </w:rPr>
                        </w:pPr>
                        <w:r w:rsidRPr="00EF4FBC">
                          <w:rPr>
                            <w:b/>
                          </w:rPr>
                          <w:t>(</w:t>
                        </w:r>
                        <w:r w:rsidRPr="00EF4FBC">
                          <w:rPr>
                            <w:b/>
                            <w:bCs/>
                          </w:rPr>
                          <w:t xml:space="preserve">7) 000-0000 </w:t>
                        </w:r>
                        <w:r w:rsidRPr="00EF4FBC">
                          <w:rPr>
                            <w:b/>
                          </w:rPr>
                          <w:t xml:space="preserve">    </w:t>
                        </w:r>
                      </w:p>
                      <w:p w:rsidR="00CF4E55" w:rsidRPr="00EF4FBC" w:rsidRDefault="00CF4E55" w:rsidP="00A71078">
                        <w:pPr>
                          <w:rPr>
                            <w:b/>
                          </w:rPr>
                        </w:pPr>
                        <w:r w:rsidRPr="00EF4FBC">
                          <w:rPr>
                            <w:b/>
                            <w:bCs/>
                          </w:rPr>
                          <w:t xml:space="preserve">(8) 000-0000 </w:t>
                        </w:r>
                        <w:r w:rsidRPr="00EF4FBC">
                          <w:rPr>
                            <w:b/>
                          </w:rPr>
                          <w:t>   </w:t>
                        </w:r>
                      </w:p>
                      <w:p w:rsidR="00CF4E55" w:rsidRPr="00EF4FBC" w:rsidRDefault="00CF4E55" w:rsidP="00A71078">
                        <w:pPr>
                          <w:rPr>
                            <w:b/>
                          </w:rPr>
                        </w:pPr>
                        <w:r w:rsidRPr="00EF4FBC">
                          <w:rPr>
                            <w:b/>
                            <w:bCs/>
                          </w:rPr>
                          <w:t>(9) 000-0000</w:t>
                        </w:r>
                      </w:p>
                    </w:txbxContent>
                  </v:textbox>
                </v:shape>
                <w10:anchorlock/>
              </v:group>
            </w:pict>
          </mc:Fallback>
        </mc:AlternateContent>
      </w:r>
    </w:p>
    <w:p w:rsidR="00A71078" w:rsidRDefault="00A71078" w:rsidP="00A71078">
      <w:pPr>
        <w:rPr>
          <w:b/>
          <w:lang w:val="en-US"/>
        </w:rPr>
      </w:pPr>
    </w:p>
    <w:p w:rsidR="00A71078" w:rsidRDefault="00A71078" w:rsidP="00A71078">
      <w:pPr>
        <w:rPr>
          <w:b/>
          <w:lang w:val="en-US"/>
        </w:rPr>
      </w:pPr>
    </w:p>
    <w:p w:rsidR="00A71078" w:rsidRDefault="00A71078" w:rsidP="00A71078">
      <w:pPr>
        <w:rPr>
          <w:b/>
          <w:lang w:val="en-US"/>
        </w:rPr>
      </w:pPr>
      <w:r w:rsidRPr="00ED7A8C">
        <w:rPr>
          <w:b/>
          <w:lang w:val="en-US"/>
        </w:rPr>
        <w:t xml:space="preserve">II. Configure </w:t>
      </w:r>
      <w:r>
        <w:rPr>
          <w:b/>
          <w:lang w:val="en-US"/>
        </w:rPr>
        <w:t>Remote Stations</w:t>
      </w:r>
    </w:p>
    <w:p w:rsidR="00A71078" w:rsidRPr="00ED7A8C" w:rsidRDefault="00A71078" w:rsidP="00A71078">
      <w:pPr>
        <w:rPr>
          <w:b/>
          <w:lang w:val="en-US"/>
        </w:rPr>
      </w:pPr>
    </w:p>
    <w:p w:rsidR="00A71078" w:rsidRDefault="00A71078" w:rsidP="00A71078">
      <w:pPr>
        <w:rPr>
          <w:lang w:val="en-US"/>
        </w:rPr>
      </w:pPr>
      <w:r>
        <w:rPr>
          <w:lang w:val="en-US"/>
        </w:rPr>
        <w:t>The remote stations are configured as the following:</w:t>
      </w:r>
    </w:p>
    <w:p w:rsidR="00A71078" w:rsidRDefault="00A71078" w:rsidP="00A71078">
      <w:pPr>
        <w:rPr>
          <w:lang w:val="en-US"/>
        </w:rPr>
      </w:pPr>
    </w:p>
    <w:p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baudrate that you will use in the network, for example 115200.</w:t>
      </w:r>
    </w:p>
    <w:p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The call book will look like:</w:t>
      </w:r>
    </w:p>
    <w:p w:rsidR="00A71078" w:rsidRDefault="00A71078" w:rsidP="00A71078">
      <w:pPr>
        <w:rPr>
          <w:lang w:val="en-US"/>
        </w:rPr>
      </w:pPr>
      <w:r>
        <w:rPr>
          <w:noProof/>
          <w:lang w:val="en-US"/>
        </w:rPr>
        <mc:AlternateContent>
          <mc:Choice Requires="wps">
            <w:drawing>
              <wp:anchor distT="0" distB="0" distL="114300" distR="114300" simplePos="0" relativeHeight="251674112" behindDoc="0" locked="0" layoutInCell="1" allowOverlap="1" wp14:anchorId="6340A598" wp14:editId="421DAF21">
                <wp:simplePos x="0" y="0"/>
                <wp:positionH relativeFrom="column">
                  <wp:posOffset>457200</wp:posOffset>
                </wp:positionH>
                <wp:positionV relativeFrom="paragraph">
                  <wp:posOffset>149225</wp:posOffset>
                </wp:positionV>
                <wp:extent cx="4914900" cy="2057400"/>
                <wp:effectExtent l="9525" t="6350" r="9525" b="12700"/>
                <wp:wrapNone/>
                <wp:docPr id="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rsidR="00CF4E55" w:rsidRPr="00EF4FBC" w:rsidRDefault="00CF4E5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rsidR="00CF4E55" w:rsidRPr="00EF4FBC" w:rsidRDefault="00CF4E55" w:rsidP="00A71078">
                            <w:pPr>
                              <w:rPr>
                                <w:b/>
                              </w:rPr>
                            </w:pPr>
                            <w:r w:rsidRPr="00EF4FBC">
                              <w:rPr>
                                <w:b/>
                                <w:bCs/>
                              </w:rPr>
                              <w:t xml:space="preserve">(0) </w:t>
                            </w:r>
                            <w:r>
                              <w:rPr>
                                <w:b/>
                                <w:bCs/>
                              </w:rPr>
                              <w:t>922-3083</w:t>
                            </w:r>
                            <w:r>
                              <w:rPr>
                                <w:b/>
                                <w:bCs/>
                              </w:rPr>
                              <w:tab/>
                            </w:r>
                            <w:r>
                              <w:rPr>
                                <w:b/>
                                <w:bCs/>
                              </w:rPr>
                              <w:tab/>
                            </w:r>
                          </w:p>
                          <w:p w:rsidR="00CF4E55" w:rsidRPr="00EF4FBC" w:rsidRDefault="00CF4E55" w:rsidP="00A71078">
                            <w:pPr>
                              <w:rPr>
                                <w:b/>
                              </w:rPr>
                            </w:pPr>
                            <w:r w:rsidRPr="00EF4FBC">
                              <w:rPr>
                                <w:b/>
                                <w:bCs/>
                              </w:rPr>
                              <w:t xml:space="preserve">(1) 000-0000 </w:t>
                            </w:r>
                            <w:r w:rsidRPr="00EF4FBC">
                              <w:rPr>
                                <w:b/>
                              </w:rPr>
                              <w:t>   </w:t>
                            </w:r>
                          </w:p>
                          <w:p w:rsidR="00CF4E55" w:rsidRPr="00EF4FBC" w:rsidRDefault="00CF4E55" w:rsidP="00A71078">
                            <w:pPr>
                              <w:rPr>
                                <w:b/>
                              </w:rPr>
                            </w:pPr>
                            <w:r w:rsidRPr="00EF4FBC">
                              <w:rPr>
                                <w:b/>
                                <w:bCs/>
                              </w:rPr>
                              <w:t>(2)</w:t>
                            </w:r>
                            <w:r w:rsidRPr="006C7F73">
                              <w:rPr>
                                <w:b/>
                                <w:bCs/>
                              </w:rPr>
                              <w:t xml:space="preserve"> </w:t>
                            </w:r>
                            <w:r w:rsidRPr="00EF4FBC">
                              <w:rPr>
                                <w:b/>
                                <w:bCs/>
                              </w:rPr>
                              <w:t xml:space="preserve">000-0000 </w:t>
                            </w:r>
                            <w:r w:rsidRPr="00EF4FBC">
                              <w:rPr>
                                <w:b/>
                              </w:rPr>
                              <w:t>   </w:t>
                            </w:r>
                          </w:p>
                          <w:p w:rsidR="00CF4E55" w:rsidRPr="00EF4FBC" w:rsidRDefault="00CF4E55" w:rsidP="00A71078">
                            <w:pPr>
                              <w:rPr>
                                <w:b/>
                              </w:rPr>
                            </w:pPr>
                            <w:r w:rsidRPr="00EF4FBC">
                              <w:rPr>
                                <w:b/>
                                <w:bCs/>
                              </w:rPr>
                              <w:t xml:space="preserve">(3) 000-0000 </w:t>
                            </w:r>
                            <w:r w:rsidRPr="00EF4FBC">
                              <w:rPr>
                                <w:b/>
                              </w:rPr>
                              <w:t xml:space="preserve">    </w:t>
                            </w:r>
                          </w:p>
                          <w:p w:rsidR="00CF4E55" w:rsidRPr="00EF4FBC" w:rsidRDefault="00CF4E55" w:rsidP="00A71078">
                            <w:pPr>
                              <w:rPr>
                                <w:b/>
                              </w:rPr>
                            </w:pPr>
                            <w:r w:rsidRPr="00EF4FBC">
                              <w:rPr>
                                <w:b/>
                                <w:bCs/>
                              </w:rPr>
                              <w:t xml:space="preserve">(4) 000-0000 </w:t>
                            </w:r>
                            <w:r w:rsidRPr="00EF4FBC">
                              <w:rPr>
                                <w:b/>
                              </w:rPr>
                              <w:t xml:space="preserve">    </w:t>
                            </w:r>
                          </w:p>
                          <w:p w:rsidR="00CF4E55" w:rsidRPr="00EF4FBC" w:rsidRDefault="00CF4E55" w:rsidP="00A71078">
                            <w:pPr>
                              <w:rPr>
                                <w:b/>
                              </w:rPr>
                            </w:pPr>
                            <w:r w:rsidRPr="00EF4FBC">
                              <w:rPr>
                                <w:b/>
                                <w:bCs/>
                              </w:rPr>
                              <w:t xml:space="preserve">(5) 000-0000 </w:t>
                            </w:r>
                            <w:r w:rsidRPr="00EF4FBC">
                              <w:rPr>
                                <w:b/>
                              </w:rPr>
                              <w:t xml:space="preserve">    </w:t>
                            </w:r>
                          </w:p>
                          <w:p w:rsidR="00CF4E55" w:rsidRPr="00EF4FBC" w:rsidRDefault="00CF4E55" w:rsidP="00A71078">
                            <w:pPr>
                              <w:rPr>
                                <w:b/>
                              </w:rPr>
                            </w:pPr>
                            <w:r w:rsidRPr="00EF4FBC">
                              <w:rPr>
                                <w:b/>
                                <w:bCs/>
                              </w:rPr>
                              <w:t xml:space="preserve">(6) 000-0000 </w:t>
                            </w:r>
                            <w:r w:rsidRPr="00EF4FBC">
                              <w:rPr>
                                <w:b/>
                              </w:rPr>
                              <w:t xml:space="preserve">    </w:t>
                            </w:r>
                          </w:p>
                          <w:p w:rsidR="00CF4E55" w:rsidRPr="00EF4FBC" w:rsidRDefault="00CF4E55" w:rsidP="00A71078">
                            <w:pPr>
                              <w:rPr>
                                <w:b/>
                              </w:rPr>
                            </w:pPr>
                            <w:r w:rsidRPr="00EF4FBC">
                              <w:rPr>
                                <w:b/>
                              </w:rPr>
                              <w:t>(</w:t>
                            </w:r>
                            <w:r w:rsidRPr="00EF4FBC">
                              <w:rPr>
                                <w:b/>
                                <w:bCs/>
                              </w:rPr>
                              <w:t xml:space="preserve">7) 000-0000 </w:t>
                            </w:r>
                            <w:r w:rsidRPr="00EF4FBC">
                              <w:rPr>
                                <w:b/>
                              </w:rPr>
                              <w:t xml:space="preserve">    </w:t>
                            </w:r>
                          </w:p>
                          <w:p w:rsidR="00CF4E55" w:rsidRPr="00EF4FBC" w:rsidRDefault="00CF4E55" w:rsidP="00A71078">
                            <w:pPr>
                              <w:rPr>
                                <w:b/>
                              </w:rPr>
                            </w:pPr>
                            <w:r w:rsidRPr="00EF4FBC">
                              <w:rPr>
                                <w:b/>
                                <w:bCs/>
                              </w:rPr>
                              <w:t xml:space="preserve">(8) 000-0000 </w:t>
                            </w:r>
                            <w:r w:rsidRPr="00EF4FBC">
                              <w:rPr>
                                <w:b/>
                              </w:rPr>
                              <w:t>   </w:t>
                            </w:r>
                          </w:p>
                          <w:p w:rsidR="00CF4E55" w:rsidRPr="00EF4FBC" w:rsidRDefault="00CF4E55"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40A598" id="Text Box 120" o:spid="_x0000_s1077" type="#_x0000_t202" style="position:absolute;margin-left:36pt;margin-top:11.75pt;width:387pt;height:162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">
                <v:textbox>
                  <w:txbxContent>
                    <w:p w:rsidR="00CF4E55" w:rsidRPr="00EF4FBC" w:rsidRDefault="00CF4E5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rsidR="00CF4E55" w:rsidRPr="00EF4FBC" w:rsidRDefault="00CF4E55" w:rsidP="00A71078">
                      <w:pPr>
                        <w:rPr>
                          <w:b/>
                        </w:rPr>
                      </w:pPr>
                      <w:r w:rsidRPr="00EF4FBC">
                        <w:rPr>
                          <w:b/>
                          <w:bCs/>
                        </w:rPr>
                        <w:t xml:space="preserve">(0) </w:t>
                      </w:r>
                      <w:r>
                        <w:rPr>
                          <w:b/>
                          <w:bCs/>
                        </w:rPr>
                        <w:t>922-3083</w:t>
                      </w:r>
                      <w:r>
                        <w:rPr>
                          <w:b/>
                          <w:bCs/>
                        </w:rPr>
                        <w:tab/>
                      </w:r>
                      <w:r>
                        <w:rPr>
                          <w:b/>
                          <w:bCs/>
                        </w:rPr>
                        <w:tab/>
                      </w:r>
                    </w:p>
                    <w:p w:rsidR="00CF4E55" w:rsidRPr="00EF4FBC" w:rsidRDefault="00CF4E55" w:rsidP="00A71078">
                      <w:pPr>
                        <w:rPr>
                          <w:b/>
                        </w:rPr>
                      </w:pPr>
                      <w:r w:rsidRPr="00EF4FBC">
                        <w:rPr>
                          <w:b/>
                          <w:bCs/>
                        </w:rPr>
                        <w:t xml:space="preserve">(1) 000-0000 </w:t>
                      </w:r>
                      <w:r w:rsidRPr="00EF4FBC">
                        <w:rPr>
                          <w:b/>
                        </w:rPr>
                        <w:t>   </w:t>
                      </w:r>
                    </w:p>
                    <w:p w:rsidR="00CF4E55" w:rsidRPr="00EF4FBC" w:rsidRDefault="00CF4E55" w:rsidP="00A71078">
                      <w:pPr>
                        <w:rPr>
                          <w:b/>
                        </w:rPr>
                      </w:pPr>
                      <w:r w:rsidRPr="00EF4FBC">
                        <w:rPr>
                          <w:b/>
                          <w:bCs/>
                        </w:rPr>
                        <w:t>(2)</w:t>
                      </w:r>
                      <w:r w:rsidRPr="006C7F73">
                        <w:rPr>
                          <w:b/>
                          <w:bCs/>
                        </w:rPr>
                        <w:t xml:space="preserve"> </w:t>
                      </w:r>
                      <w:r w:rsidRPr="00EF4FBC">
                        <w:rPr>
                          <w:b/>
                          <w:bCs/>
                        </w:rPr>
                        <w:t xml:space="preserve">000-0000 </w:t>
                      </w:r>
                      <w:r w:rsidRPr="00EF4FBC">
                        <w:rPr>
                          <w:b/>
                        </w:rPr>
                        <w:t>   </w:t>
                      </w:r>
                    </w:p>
                    <w:p w:rsidR="00CF4E55" w:rsidRPr="00EF4FBC" w:rsidRDefault="00CF4E55" w:rsidP="00A71078">
                      <w:pPr>
                        <w:rPr>
                          <w:b/>
                        </w:rPr>
                      </w:pPr>
                      <w:r w:rsidRPr="00EF4FBC">
                        <w:rPr>
                          <w:b/>
                          <w:bCs/>
                        </w:rPr>
                        <w:t xml:space="preserve">(3) 000-0000 </w:t>
                      </w:r>
                      <w:r w:rsidRPr="00EF4FBC">
                        <w:rPr>
                          <w:b/>
                        </w:rPr>
                        <w:t xml:space="preserve">    </w:t>
                      </w:r>
                    </w:p>
                    <w:p w:rsidR="00CF4E55" w:rsidRPr="00EF4FBC" w:rsidRDefault="00CF4E55" w:rsidP="00A71078">
                      <w:pPr>
                        <w:rPr>
                          <w:b/>
                        </w:rPr>
                      </w:pPr>
                      <w:r w:rsidRPr="00EF4FBC">
                        <w:rPr>
                          <w:b/>
                          <w:bCs/>
                        </w:rPr>
                        <w:t xml:space="preserve">(4) 000-0000 </w:t>
                      </w:r>
                      <w:r w:rsidRPr="00EF4FBC">
                        <w:rPr>
                          <w:b/>
                        </w:rPr>
                        <w:t xml:space="preserve">    </w:t>
                      </w:r>
                    </w:p>
                    <w:p w:rsidR="00CF4E55" w:rsidRPr="00EF4FBC" w:rsidRDefault="00CF4E55" w:rsidP="00A71078">
                      <w:pPr>
                        <w:rPr>
                          <w:b/>
                        </w:rPr>
                      </w:pPr>
                      <w:r w:rsidRPr="00EF4FBC">
                        <w:rPr>
                          <w:b/>
                          <w:bCs/>
                        </w:rPr>
                        <w:t xml:space="preserve">(5) 000-0000 </w:t>
                      </w:r>
                      <w:r w:rsidRPr="00EF4FBC">
                        <w:rPr>
                          <w:b/>
                        </w:rPr>
                        <w:t xml:space="preserve">    </w:t>
                      </w:r>
                    </w:p>
                    <w:p w:rsidR="00CF4E55" w:rsidRPr="00EF4FBC" w:rsidRDefault="00CF4E55" w:rsidP="00A71078">
                      <w:pPr>
                        <w:rPr>
                          <w:b/>
                        </w:rPr>
                      </w:pPr>
                      <w:r w:rsidRPr="00EF4FBC">
                        <w:rPr>
                          <w:b/>
                          <w:bCs/>
                        </w:rPr>
                        <w:t xml:space="preserve">(6) 000-0000 </w:t>
                      </w:r>
                      <w:r w:rsidRPr="00EF4FBC">
                        <w:rPr>
                          <w:b/>
                        </w:rPr>
                        <w:t xml:space="preserve">    </w:t>
                      </w:r>
                    </w:p>
                    <w:p w:rsidR="00CF4E55" w:rsidRPr="00EF4FBC" w:rsidRDefault="00CF4E55" w:rsidP="00A71078">
                      <w:pPr>
                        <w:rPr>
                          <w:b/>
                        </w:rPr>
                      </w:pPr>
                      <w:r w:rsidRPr="00EF4FBC">
                        <w:rPr>
                          <w:b/>
                        </w:rPr>
                        <w:t>(</w:t>
                      </w:r>
                      <w:r w:rsidRPr="00EF4FBC">
                        <w:rPr>
                          <w:b/>
                          <w:bCs/>
                        </w:rPr>
                        <w:t xml:space="preserve">7) 000-0000 </w:t>
                      </w:r>
                      <w:r w:rsidRPr="00EF4FBC">
                        <w:rPr>
                          <w:b/>
                        </w:rPr>
                        <w:t xml:space="preserve">    </w:t>
                      </w:r>
                    </w:p>
                    <w:p w:rsidR="00CF4E55" w:rsidRPr="00EF4FBC" w:rsidRDefault="00CF4E55" w:rsidP="00A71078">
                      <w:pPr>
                        <w:rPr>
                          <w:b/>
                        </w:rPr>
                      </w:pPr>
                      <w:r w:rsidRPr="00EF4FBC">
                        <w:rPr>
                          <w:b/>
                          <w:bCs/>
                        </w:rPr>
                        <w:t xml:space="preserve">(8) 000-0000 </w:t>
                      </w:r>
                      <w:r w:rsidRPr="00EF4FBC">
                        <w:rPr>
                          <w:b/>
                        </w:rPr>
                        <w:t>   </w:t>
                      </w:r>
                    </w:p>
                    <w:p w:rsidR="00CF4E55" w:rsidRPr="00EF4FBC" w:rsidRDefault="00CF4E55" w:rsidP="00A71078">
                      <w:pPr>
                        <w:rPr>
                          <w:b/>
                        </w:rPr>
                      </w:pPr>
                      <w:r w:rsidRPr="00EF4FBC">
                        <w:rPr>
                          <w:b/>
                          <w:bCs/>
                        </w:rPr>
                        <w:t>(9) 000-0000</w:t>
                      </w:r>
                    </w:p>
                  </w:txbxContent>
                </v:textbox>
              </v:shape>
            </w:pict>
          </mc:Fallback>
        </mc:AlternateContent>
      </w: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Default="00A71078" w:rsidP="00A71078">
      <w:pPr>
        <w:rPr>
          <w:lang w:val="en-US"/>
        </w:rPr>
      </w:pPr>
    </w:p>
    <w:p w:rsidR="00A71078" w:rsidRPr="009B367D" w:rsidRDefault="00A71078" w:rsidP="00A71078">
      <w:pPr>
        <w:pStyle w:val="Heading2"/>
        <w:rPr>
          <w:lang w:val="en-US"/>
        </w:rPr>
      </w:pPr>
      <w:bookmarkStart w:id="2704" w:name="_Toc141090940"/>
      <w:bookmarkStart w:id="2705" w:name="_Toc141091204"/>
      <w:bookmarkStart w:id="2706" w:name="_Toc150947507"/>
      <w:bookmarkStart w:id="2707" w:name="_Toc450222058"/>
      <w:r w:rsidRPr="009B367D">
        <w:rPr>
          <w:lang w:val="en-US"/>
        </w:rPr>
        <w:t>3. Test Connection</w:t>
      </w:r>
      <w:bookmarkEnd w:id="2704"/>
      <w:bookmarkEnd w:id="2705"/>
      <w:bookmarkEnd w:id="2706"/>
      <w:bookmarkEnd w:id="2707"/>
    </w:p>
    <w:p w:rsidR="00A71078" w:rsidRPr="003E25C0" w:rsidRDefault="00A71078" w:rsidP="00A71078">
      <w:pPr>
        <w:rPr>
          <w:b/>
          <w:lang w:val="en-US"/>
        </w:rPr>
      </w:pPr>
    </w:p>
    <w:p w:rsidR="00A71078" w:rsidRDefault="00A71078" w:rsidP="00A71078">
      <w:pPr>
        <w:rPr>
          <w:lang w:val="en-US"/>
        </w:rPr>
      </w:pPr>
      <w:r w:rsidRPr="000B35F4">
        <w:rPr>
          <w:lang w:val="en-US"/>
        </w:rPr>
        <w:t xml:space="preserve">When all </w:t>
      </w:r>
      <w:r>
        <w:rPr>
          <w:lang w:val="en-US"/>
        </w:rPr>
        <w:t>FreeWave</w:t>
      </w:r>
      <w:r w:rsidRPr="000B35F4">
        <w:rPr>
          <w:lang w:val="en-US"/>
        </w:rPr>
        <w:t>s are in the above configuration, you will see only solid Red light on the left (CD) and Blinking Red o</w:t>
      </w:r>
      <w:r>
        <w:rPr>
          <w:lang w:val="en-US"/>
        </w:rPr>
        <w:t>n the right (CTS) on all radios, which means that the radio modems are not connected.</w:t>
      </w:r>
    </w:p>
    <w:p w:rsidR="00A71078" w:rsidRPr="000B35F4" w:rsidRDefault="00A71078" w:rsidP="00A71078">
      <w:pPr>
        <w:rPr>
          <w:lang w:val="en-US"/>
        </w:rPr>
      </w:pPr>
    </w:p>
    <w:p w:rsidR="00A71078" w:rsidRPr="000B35F4" w:rsidRDefault="00A71078" w:rsidP="00A71078">
      <w:pPr>
        <w:rPr>
          <w:lang w:val="en-US"/>
        </w:rPr>
      </w:pPr>
      <w:r w:rsidRPr="000B35F4">
        <w:rPr>
          <w:lang w:val="en-US"/>
        </w:rPr>
        <w:t xml:space="preserve">To test whether your radios are configured correctly, you can use either the </w:t>
      </w:r>
      <w:r>
        <w:rPr>
          <w:lang w:val="en-US"/>
        </w:rPr>
        <w:t>HyperTerminal</w:t>
      </w:r>
      <w:r w:rsidRPr="000B35F4">
        <w:rPr>
          <w:lang w:val="en-US"/>
        </w:rPr>
        <w:t xml:space="preserve"> to type the string ATD, at which time you should get an 'OK' from the Master Radio. Then carefully, for you will not see an 'echo' type ATDXXXXXXX where X is the 7 digit ID of the Repeater or a Remote Slave. Immediately, without hitting a C/R, the Master radio should display Green CD, as will the Repeater, and the Slave whose number you typed in. At the same time you will see, on your screen CONNECTED - if you are in fact connected to the Slave </w:t>
      </w:r>
      <w:r>
        <w:rPr>
          <w:lang w:val="en-US"/>
        </w:rPr>
        <w:t>FreeWave</w:t>
      </w:r>
      <w:r w:rsidRPr="000B35F4">
        <w:rPr>
          <w:lang w:val="en-US"/>
        </w:rPr>
        <w:t xml:space="preserve">. </w:t>
      </w:r>
      <w:r>
        <w:rPr>
          <w:lang w:val="en-US"/>
        </w:rPr>
        <w:t xml:space="preserve">To test another link, disconnect this connection by click </w:t>
      </w:r>
      <w:r>
        <w:rPr>
          <w:noProof/>
          <w:lang w:val="en-US"/>
        </w:rPr>
        <w:drawing>
          <wp:inline distT="0" distB="0" distL="0" distR="0" wp14:anchorId="07D468F2" wp14:editId="7ACACB3A">
            <wp:extent cx="189865" cy="2139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9865" cy="213995"/>
                    </a:xfrm>
                    <a:prstGeom prst="rect">
                      <a:avLst/>
                    </a:prstGeom>
                    <a:noFill/>
                    <a:ln>
                      <a:noFill/>
                    </a:ln>
                  </pic:spPr>
                </pic:pic>
              </a:graphicData>
            </a:graphic>
          </wp:inline>
        </w:drawing>
      </w:r>
      <w:r>
        <w:rPr>
          <w:lang w:val="en-US"/>
        </w:rPr>
        <w:t xml:space="preserve"> in the HyperTerminal and then connect to another radio modem.</w:t>
      </w:r>
    </w:p>
    <w:p w:rsidR="00A71078" w:rsidRDefault="00A71078" w:rsidP="00A71078">
      <w:pPr>
        <w:rPr>
          <w:lang w:val="en-US"/>
        </w:rPr>
      </w:pPr>
    </w:p>
    <w:p w:rsidR="00A71078" w:rsidRPr="000B35F4" w:rsidRDefault="00A71078" w:rsidP="00A71078">
      <w:pPr>
        <w:rPr>
          <w:lang w:val="en-US"/>
        </w:rPr>
      </w:pPr>
      <w:r>
        <w:rPr>
          <w:lang w:val="en-US"/>
        </w:rPr>
        <w:t>The NOVAC program works same no matter how the point-to-multipoint network is configured, as long as the “radioID/callbook number” is filled in correctly.</w:t>
      </w:r>
    </w:p>
    <w:p w:rsidR="00C61DD9" w:rsidRPr="002C6B0D" w:rsidRDefault="00C61DD9" w:rsidP="005F7356"/>
    <w:sectPr w:rsidR="00C61DD9" w:rsidRPr="002C6B0D" w:rsidSect="004F1F86">
      <w:headerReference w:type="default" r:id="rId97"/>
      <w:footerReference w:type="even" r:id="rId98"/>
      <w:footerReference w:type="default" r:id="rId9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131D" w:rsidRDefault="0050131D">
      <w:r>
        <w:separator/>
      </w:r>
    </w:p>
  </w:endnote>
  <w:endnote w:type="continuationSeparator" w:id="0">
    <w:p w:rsidR="0050131D" w:rsidRDefault="005013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Batang">
    <w:altName w:val="Malgun Gothic Semilight"/>
    <w:panose1 w:val="02030600000101010101"/>
    <w:charset w:val="81"/>
    <w:family w:val="roman"/>
    <w:pitch w:val="variable"/>
    <w:sig w:usb0="00000000"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4E55" w:rsidRDefault="00CF4E5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CF4E55" w:rsidRDefault="00CF4E5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4E55" w:rsidRDefault="00CF4E5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872AC">
      <w:rPr>
        <w:rStyle w:val="PageNumber"/>
        <w:noProof/>
      </w:rPr>
      <w:t>1</w:t>
    </w:r>
    <w:r>
      <w:rPr>
        <w:rStyle w:val="PageNumber"/>
      </w:rPr>
      <w:fldChar w:fldCharType="end"/>
    </w:r>
  </w:p>
  <w:p w:rsidR="00CF4E55" w:rsidRDefault="00CF4E5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131D" w:rsidRDefault="0050131D">
      <w:r>
        <w:separator/>
      </w:r>
    </w:p>
  </w:footnote>
  <w:footnote w:type="continuationSeparator" w:id="0">
    <w:p w:rsidR="0050131D" w:rsidRDefault="005013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4E55" w:rsidRDefault="00CF4E55">
    <w:pPr>
      <w:pStyle w:val="Header"/>
      <w:pBdr>
        <w:bottom w:val="single" w:sz="6" w:space="1" w:color="auto"/>
      </w:pBdr>
      <w:rPr>
        <w:sz w:val="16"/>
      </w:rPr>
    </w:pPr>
    <w:r>
      <w:rPr>
        <w:sz w:val="16"/>
      </w:rPr>
      <w:tab/>
      <w:t xml:space="preserve"> </w:t>
    </w:r>
    <w:r>
      <w:rPr>
        <w:sz w:val="16"/>
      </w:rPr>
      <w:tab/>
      <w:t>NOVAC Scanning DOAS Manual</w:t>
    </w:r>
  </w:p>
  <w:p w:rsidR="00CF4E55" w:rsidRDefault="00CF4E55">
    <w:pPr>
      <w:pStyle w:val="Header"/>
      <w:pBdr>
        <w:bottom w:val="single" w:sz="6" w:space="1" w:color="auto"/>
      </w:pBdr>
      <w:rPr>
        <w:sz w:val="16"/>
      </w:rPr>
    </w:pPr>
    <w:r>
      <w:rPr>
        <w:sz w:val="16"/>
      </w:rPr>
      <w:tab/>
    </w:r>
    <w:r>
      <w:rPr>
        <w:sz w:val="16"/>
      </w:rPr>
      <w:tab/>
      <w:t>2016-03-03</w:t>
    </w:r>
  </w:p>
  <w:p w:rsidR="00CF4E55" w:rsidRDefault="00CF4E55">
    <w:pPr>
      <w:pStyle w:val="Header"/>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25pt;height:11.25pt" o:bullet="t">
        <v:imagedata r:id="rId1" o:title=""/>
      </v:shape>
    </w:pict>
  </w:numPicBullet>
  <w:abstractNum w:abstractNumId="0" w15:restartNumberingAfterBreak="0">
    <w:nsid w:val="00B016D9"/>
    <w:multiLevelType w:val="hybridMultilevel"/>
    <w:tmpl w:val="6E66BC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B1413C"/>
    <w:multiLevelType w:val="multilevel"/>
    <w:tmpl w:val="49E43258"/>
    <w:lvl w:ilvl="0">
      <w:start w:val="1"/>
      <w:numFmt w:val="upperRoman"/>
      <w:lvlText w:val="(%1)"/>
      <w:lvlJc w:val="left"/>
      <w:pPr>
        <w:tabs>
          <w:tab w:val="num" w:pos="1080"/>
        </w:tabs>
        <w:ind w:left="1080" w:hanging="72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0FC77D9"/>
    <w:multiLevelType w:val="hybridMultilevel"/>
    <w:tmpl w:val="02FE01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4B5D70"/>
    <w:multiLevelType w:val="hybridMultilevel"/>
    <w:tmpl w:val="DC82DF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FA37A1"/>
    <w:multiLevelType w:val="hybridMultilevel"/>
    <w:tmpl w:val="983CC10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15551336"/>
    <w:multiLevelType w:val="multilevel"/>
    <w:tmpl w:val="F1EC69C4"/>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15:restartNumberingAfterBreak="0">
    <w:nsid w:val="156200CA"/>
    <w:multiLevelType w:val="hybridMultilevel"/>
    <w:tmpl w:val="EE26AA6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7" w15:restartNumberingAfterBreak="0">
    <w:nsid w:val="1B8626D8"/>
    <w:multiLevelType w:val="hybridMultilevel"/>
    <w:tmpl w:val="8122657C"/>
    <w:lvl w:ilvl="0" w:tplc="7A06C32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EB36059"/>
    <w:multiLevelType w:val="hybridMultilevel"/>
    <w:tmpl w:val="2D48A168"/>
    <w:lvl w:ilvl="0" w:tplc="385C6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D265C2"/>
    <w:multiLevelType w:val="hybridMultilevel"/>
    <w:tmpl w:val="88DA81B8"/>
    <w:lvl w:ilvl="0" w:tplc="6EBE00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126BB7"/>
    <w:multiLevelType w:val="hybridMultilevel"/>
    <w:tmpl w:val="F04E6C86"/>
    <w:lvl w:ilvl="0" w:tplc="041D000F">
      <w:start w:val="1"/>
      <w:numFmt w:val="decimal"/>
      <w:lvlText w:val="%1."/>
      <w:lvlJc w:val="left"/>
      <w:pPr>
        <w:tabs>
          <w:tab w:val="num" w:pos="720"/>
        </w:tabs>
        <w:ind w:left="720" w:hanging="36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1" w15:restartNumberingAfterBreak="0">
    <w:nsid w:val="29125E71"/>
    <w:multiLevelType w:val="hybridMultilevel"/>
    <w:tmpl w:val="3E025EA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F371306"/>
    <w:multiLevelType w:val="hybridMultilevel"/>
    <w:tmpl w:val="C9647F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2925A46"/>
    <w:multiLevelType w:val="hybridMultilevel"/>
    <w:tmpl w:val="EBDAA164"/>
    <w:lvl w:ilvl="0" w:tplc="CDBE9C86">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2BA4444"/>
    <w:multiLevelType w:val="hybridMultilevel"/>
    <w:tmpl w:val="9F305FC0"/>
    <w:lvl w:ilvl="0" w:tplc="84CE7BFA">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41D12368"/>
    <w:multiLevelType w:val="hybridMultilevel"/>
    <w:tmpl w:val="183ACF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45260BD9"/>
    <w:multiLevelType w:val="multilevel"/>
    <w:tmpl w:val="FE0A559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7" w15:restartNumberingAfterBreak="0">
    <w:nsid w:val="47F13DF8"/>
    <w:multiLevelType w:val="hybridMultilevel"/>
    <w:tmpl w:val="19AA0118"/>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A7116D5"/>
    <w:multiLevelType w:val="hybridMultilevel"/>
    <w:tmpl w:val="44D89D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AB41247"/>
    <w:multiLevelType w:val="hybridMultilevel"/>
    <w:tmpl w:val="E37A6EA6"/>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126781B"/>
    <w:multiLevelType w:val="hybridMultilevel"/>
    <w:tmpl w:val="F1EC69C4"/>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61D60E6"/>
    <w:multiLevelType w:val="hybridMultilevel"/>
    <w:tmpl w:val="4AF06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64A27BF"/>
    <w:multiLevelType w:val="hybridMultilevel"/>
    <w:tmpl w:val="49E43258"/>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6B81C02"/>
    <w:multiLevelType w:val="hybridMultilevel"/>
    <w:tmpl w:val="541638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7A9427E"/>
    <w:multiLevelType w:val="hybridMultilevel"/>
    <w:tmpl w:val="20FCC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CBD076D"/>
    <w:multiLevelType w:val="hybridMultilevel"/>
    <w:tmpl w:val="8FAAF4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23A1084"/>
    <w:multiLevelType w:val="hybridMultilevel"/>
    <w:tmpl w:val="9842BB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E324FA8"/>
    <w:multiLevelType w:val="hybridMultilevel"/>
    <w:tmpl w:val="2B8E597E"/>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F957391"/>
    <w:multiLevelType w:val="hybridMultilevel"/>
    <w:tmpl w:val="91B67F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38D3B0E"/>
    <w:multiLevelType w:val="hybridMultilevel"/>
    <w:tmpl w:val="F4AC0920"/>
    <w:lvl w:ilvl="0" w:tplc="CA8CD0FA">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6F3E0FBE">
      <w:start w:val="1"/>
      <w:numFmt w:val="decimal"/>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76B41781"/>
    <w:multiLevelType w:val="hybridMultilevel"/>
    <w:tmpl w:val="972885B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8AB0C00"/>
    <w:multiLevelType w:val="hybridMultilevel"/>
    <w:tmpl w:val="FB0A58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9446D5C"/>
    <w:multiLevelType w:val="hybridMultilevel"/>
    <w:tmpl w:val="FE0A5590"/>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3" w15:restartNumberingAfterBreak="0">
    <w:nsid w:val="79B55DAD"/>
    <w:multiLevelType w:val="hybridMultilevel"/>
    <w:tmpl w:val="0AF82C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A154B6E"/>
    <w:multiLevelType w:val="hybridMultilevel"/>
    <w:tmpl w:val="61AC98E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7AB430AA"/>
    <w:multiLevelType w:val="hybridMultilevel"/>
    <w:tmpl w:val="3A1C97D4"/>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6" w15:restartNumberingAfterBreak="0">
    <w:nsid w:val="7E4F5DB1"/>
    <w:multiLevelType w:val="hybridMultilevel"/>
    <w:tmpl w:val="C088D41A"/>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3"/>
  </w:num>
  <w:num w:numId="2">
    <w:abstractNumId w:val="34"/>
  </w:num>
  <w:num w:numId="3">
    <w:abstractNumId w:val="30"/>
  </w:num>
  <w:num w:numId="4">
    <w:abstractNumId w:val="21"/>
  </w:num>
  <w:num w:numId="5">
    <w:abstractNumId w:val="23"/>
  </w:num>
  <w:num w:numId="6">
    <w:abstractNumId w:val="11"/>
  </w:num>
  <w:num w:numId="7">
    <w:abstractNumId w:val="36"/>
  </w:num>
  <w:num w:numId="8">
    <w:abstractNumId w:val="2"/>
  </w:num>
  <w:num w:numId="9">
    <w:abstractNumId w:val="29"/>
  </w:num>
  <w:num w:numId="10">
    <w:abstractNumId w:val="4"/>
  </w:num>
  <w:num w:numId="11">
    <w:abstractNumId w:val="14"/>
  </w:num>
  <w:num w:numId="12">
    <w:abstractNumId w:val="22"/>
  </w:num>
  <w:num w:numId="13">
    <w:abstractNumId w:val="1"/>
  </w:num>
  <w:num w:numId="14">
    <w:abstractNumId w:val="19"/>
  </w:num>
  <w:num w:numId="15">
    <w:abstractNumId w:val="32"/>
  </w:num>
  <w:num w:numId="16">
    <w:abstractNumId w:val="7"/>
  </w:num>
  <w:num w:numId="17">
    <w:abstractNumId w:val="12"/>
  </w:num>
  <w:num w:numId="18">
    <w:abstractNumId w:val="25"/>
  </w:num>
  <w:num w:numId="19">
    <w:abstractNumId w:val="6"/>
  </w:num>
  <w:num w:numId="20">
    <w:abstractNumId w:val="28"/>
  </w:num>
  <w:num w:numId="21">
    <w:abstractNumId w:val="18"/>
  </w:num>
  <w:num w:numId="22">
    <w:abstractNumId w:val="15"/>
  </w:num>
  <w:num w:numId="23">
    <w:abstractNumId w:val="3"/>
  </w:num>
  <w:num w:numId="24">
    <w:abstractNumId w:val="0"/>
  </w:num>
  <w:num w:numId="25">
    <w:abstractNumId w:val="31"/>
  </w:num>
  <w:num w:numId="26">
    <w:abstractNumId w:val="24"/>
  </w:num>
  <w:num w:numId="27">
    <w:abstractNumId w:val="33"/>
  </w:num>
  <w:num w:numId="28">
    <w:abstractNumId w:val="26"/>
  </w:num>
  <w:num w:numId="29">
    <w:abstractNumId w:val="20"/>
  </w:num>
  <w:num w:numId="30">
    <w:abstractNumId w:val="27"/>
  </w:num>
  <w:num w:numId="31">
    <w:abstractNumId w:val="5"/>
  </w:num>
  <w:num w:numId="32">
    <w:abstractNumId w:val="16"/>
  </w:num>
  <w:num w:numId="33">
    <w:abstractNumId w:val="17"/>
  </w:num>
  <w:num w:numId="34">
    <w:abstractNumId w:val="10"/>
  </w:num>
  <w:num w:numId="35">
    <w:abstractNumId w:val="8"/>
  </w:num>
  <w:num w:numId="36">
    <w:abstractNumId w:val="9"/>
  </w:num>
  <w:num w:numId="37">
    <w:abstractNumId w:val="3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ntiago Arellano">
    <w15:presenceInfo w15:providerId="AD" w15:userId="S-1-5-21-2241567986-634988314-1362343010-104708"/>
  </w15:person>
  <w15:person w15:author="Kern, Christoph">
    <w15:presenceInfo w15:providerId="AD" w15:userId="S-1-5-21-3697291689-1161744426-439199626-14830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trackRevisions/>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607F"/>
    <w:rsid w:val="00001CD2"/>
    <w:rsid w:val="0000201D"/>
    <w:rsid w:val="00002F09"/>
    <w:rsid w:val="00003C92"/>
    <w:rsid w:val="00004B7F"/>
    <w:rsid w:val="00005691"/>
    <w:rsid w:val="000061E6"/>
    <w:rsid w:val="000064CA"/>
    <w:rsid w:val="00006971"/>
    <w:rsid w:val="00006A1B"/>
    <w:rsid w:val="00011D52"/>
    <w:rsid w:val="00012741"/>
    <w:rsid w:val="00013569"/>
    <w:rsid w:val="0001563B"/>
    <w:rsid w:val="00015E3B"/>
    <w:rsid w:val="00015F14"/>
    <w:rsid w:val="00016961"/>
    <w:rsid w:val="0001785C"/>
    <w:rsid w:val="00021FB3"/>
    <w:rsid w:val="00022650"/>
    <w:rsid w:val="000227F1"/>
    <w:rsid w:val="00022DC5"/>
    <w:rsid w:val="00023376"/>
    <w:rsid w:val="0002638E"/>
    <w:rsid w:val="00026C29"/>
    <w:rsid w:val="00027F2B"/>
    <w:rsid w:val="00030688"/>
    <w:rsid w:val="000332B0"/>
    <w:rsid w:val="000347EE"/>
    <w:rsid w:val="000355E7"/>
    <w:rsid w:val="00035C6D"/>
    <w:rsid w:val="000361DD"/>
    <w:rsid w:val="00036E92"/>
    <w:rsid w:val="000406B8"/>
    <w:rsid w:val="00040CCB"/>
    <w:rsid w:val="00043E36"/>
    <w:rsid w:val="00045199"/>
    <w:rsid w:val="00047D74"/>
    <w:rsid w:val="00050FD9"/>
    <w:rsid w:val="000514C3"/>
    <w:rsid w:val="00051D35"/>
    <w:rsid w:val="00051F89"/>
    <w:rsid w:val="0005220B"/>
    <w:rsid w:val="0005477D"/>
    <w:rsid w:val="00054B6E"/>
    <w:rsid w:val="00054F7B"/>
    <w:rsid w:val="00055A16"/>
    <w:rsid w:val="00056FF1"/>
    <w:rsid w:val="00060E11"/>
    <w:rsid w:val="00061961"/>
    <w:rsid w:val="0006290B"/>
    <w:rsid w:val="00062D96"/>
    <w:rsid w:val="0006348F"/>
    <w:rsid w:val="0006349F"/>
    <w:rsid w:val="000634D4"/>
    <w:rsid w:val="00064B6C"/>
    <w:rsid w:val="00064F73"/>
    <w:rsid w:val="00065FE3"/>
    <w:rsid w:val="00070B28"/>
    <w:rsid w:val="00070BBA"/>
    <w:rsid w:val="000727B0"/>
    <w:rsid w:val="000730D1"/>
    <w:rsid w:val="00073586"/>
    <w:rsid w:val="000753AD"/>
    <w:rsid w:val="00077D49"/>
    <w:rsid w:val="00080E04"/>
    <w:rsid w:val="000841A9"/>
    <w:rsid w:val="00084613"/>
    <w:rsid w:val="000849AF"/>
    <w:rsid w:val="00085350"/>
    <w:rsid w:val="00085F07"/>
    <w:rsid w:val="000865D9"/>
    <w:rsid w:val="0008661A"/>
    <w:rsid w:val="000869ED"/>
    <w:rsid w:val="000915A8"/>
    <w:rsid w:val="00091646"/>
    <w:rsid w:val="00091A11"/>
    <w:rsid w:val="00091B77"/>
    <w:rsid w:val="00091DA9"/>
    <w:rsid w:val="00092453"/>
    <w:rsid w:val="000926E1"/>
    <w:rsid w:val="0009274D"/>
    <w:rsid w:val="00093357"/>
    <w:rsid w:val="00094600"/>
    <w:rsid w:val="0009515D"/>
    <w:rsid w:val="0009679C"/>
    <w:rsid w:val="00096EFF"/>
    <w:rsid w:val="00097064"/>
    <w:rsid w:val="00097D6F"/>
    <w:rsid w:val="000A04A0"/>
    <w:rsid w:val="000A0687"/>
    <w:rsid w:val="000A2851"/>
    <w:rsid w:val="000A33FC"/>
    <w:rsid w:val="000A5088"/>
    <w:rsid w:val="000A5A34"/>
    <w:rsid w:val="000B0400"/>
    <w:rsid w:val="000B0884"/>
    <w:rsid w:val="000B0D1A"/>
    <w:rsid w:val="000B12EA"/>
    <w:rsid w:val="000B25DF"/>
    <w:rsid w:val="000B35F4"/>
    <w:rsid w:val="000B3C96"/>
    <w:rsid w:val="000B5FD7"/>
    <w:rsid w:val="000B6580"/>
    <w:rsid w:val="000B75AB"/>
    <w:rsid w:val="000C07A1"/>
    <w:rsid w:val="000C24BD"/>
    <w:rsid w:val="000C259F"/>
    <w:rsid w:val="000C2F5C"/>
    <w:rsid w:val="000C3561"/>
    <w:rsid w:val="000C4826"/>
    <w:rsid w:val="000C4E2C"/>
    <w:rsid w:val="000C6E41"/>
    <w:rsid w:val="000C77B2"/>
    <w:rsid w:val="000D065D"/>
    <w:rsid w:val="000D09E3"/>
    <w:rsid w:val="000D0F2D"/>
    <w:rsid w:val="000D1399"/>
    <w:rsid w:val="000D2539"/>
    <w:rsid w:val="000D2729"/>
    <w:rsid w:val="000D279E"/>
    <w:rsid w:val="000D48D7"/>
    <w:rsid w:val="000D4947"/>
    <w:rsid w:val="000D559E"/>
    <w:rsid w:val="000D644F"/>
    <w:rsid w:val="000D6C6F"/>
    <w:rsid w:val="000D71C0"/>
    <w:rsid w:val="000E13D2"/>
    <w:rsid w:val="000E1537"/>
    <w:rsid w:val="000E2045"/>
    <w:rsid w:val="000E3E6C"/>
    <w:rsid w:val="000E4A35"/>
    <w:rsid w:val="000F022B"/>
    <w:rsid w:val="000F0E78"/>
    <w:rsid w:val="000F3198"/>
    <w:rsid w:val="000F3D42"/>
    <w:rsid w:val="000F3F09"/>
    <w:rsid w:val="000F417B"/>
    <w:rsid w:val="000F770D"/>
    <w:rsid w:val="000F7E4C"/>
    <w:rsid w:val="00101477"/>
    <w:rsid w:val="001026F8"/>
    <w:rsid w:val="00106013"/>
    <w:rsid w:val="001073C5"/>
    <w:rsid w:val="00107CEB"/>
    <w:rsid w:val="0011066A"/>
    <w:rsid w:val="00110CA8"/>
    <w:rsid w:val="00111D63"/>
    <w:rsid w:val="00114375"/>
    <w:rsid w:val="001146C8"/>
    <w:rsid w:val="00117040"/>
    <w:rsid w:val="00120A4B"/>
    <w:rsid w:val="00122F07"/>
    <w:rsid w:val="0012366A"/>
    <w:rsid w:val="00123BE9"/>
    <w:rsid w:val="00124AE7"/>
    <w:rsid w:val="00124F3E"/>
    <w:rsid w:val="0012688A"/>
    <w:rsid w:val="0012697F"/>
    <w:rsid w:val="00127915"/>
    <w:rsid w:val="00130A71"/>
    <w:rsid w:val="00130D2D"/>
    <w:rsid w:val="00131C86"/>
    <w:rsid w:val="001333DB"/>
    <w:rsid w:val="0013428B"/>
    <w:rsid w:val="00136C22"/>
    <w:rsid w:val="001371E3"/>
    <w:rsid w:val="001407E6"/>
    <w:rsid w:val="00140C21"/>
    <w:rsid w:val="0014221D"/>
    <w:rsid w:val="001431A9"/>
    <w:rsid w:val="00143A0B"/>
    <w:rsid w:val="00143B10"/>
    <w:rsid w:val="0014730B"/>
    <w:rsid w:val="001501E8"/>
    <w:rsid w:val="001516AB"/>
    <w:rsid w:val="00151871"/>
    <w:rsid w:val="00151D54"/>
    <w:rsid w:val="0015217F"/>
    <w:rsid w:val="00153289"/>
    <w:rsid w:val="00155F66"/>
    <w:rsid w:val="001600B5"/>
    <w:rsid w:val="00160487"/>
    <w:rsid w:val="00162903"/>
    <w:rsid w:val="001666AA"/>
    <w:rsid w:val="00171183"/>
    <w:rsid w:val="001721D6"/>
    <w:rsid w:val="00175EFA"/>
    <w:rsid w:val="001776BD"/>
    <w:rsid w:val="00177D75"/>
    <w:rsid w:val="00180E2D"/>
    <w:rsid w:val="001835FF"/>
    <w:rsid w:val="0018462A"/>
    <w:rsid w:val="00184F84"/>
    <w:rsid w:val="00186DF3"/>
    <w:rsid w:val="00187482"/>
    <w:rsid w:val="001874CD"/>
    <w:rsid w:val="00187BD9"/>
    <w:rsid w:val="00191132"/>
    <w:rsid w:val="001911CF"/>
    <w:rsid w:val="00191FA0"/>
    <w:rsid w:val="00193149"/>
    <w:rsid w:val="0019325F"/>
    <w:rsid w:val="001936D7"/>
    <w:rsid w:val="001961EC"/>
    <w:rsid w:val="00196FF1"/>
    <w:rsid w:val="001A0D20"/>
    <w:rsid w:val="001A4E1A"/>
    <w:rsid w:val="001A4FBB"/>
    <w:rsid w:val="001A5AB5"/>
    <w:rsid w:val="001B0C69"/>
    <w:rsid w:val="001B18A5"/>
    <w:rsid w:val="001B688C"/>
    <w:rsid w:val="001B6ACD"/>
    <w:rsid w:val="001B6C2D"/>
    <w:rsid w:val="001C02CB"/>
    <w:rsid w:val="001C03C4"/>
    <w:rsid w:val="001C101B"/>
    <w:rsid w:val="001C127D"/>
    <w:rsid w:val="001C5775"/>
    <w:rsid w:val="001C64BF"/>
    <w:rsid w:val="001C6714"/>
    <w:rsid w:val="001C69E8"/>
    <w:rsid w:val="001C71CB"/>
    <w:rsid w:val="001D00EA"/>
    <w:rsid w:val="001D58AA"/>
    <w:rsid w:val="001D7D1D"/>
    <w:rsid w:val="001E0393"/>
    <w:rsid w:val="001E1951"/>
    <w:rsid w:val="001E1C63"/>
    <w:rsid w:val="001E2095"/>
    <w:rsid w:val="001E2931"/>
    <w:rsid w:val="001E3675"/>
    <w:rsid w:val="001E504A"/>
    <w:rsid w:val="001F15E0"/>
    <w:rsid w:val="001F1883"/>
    <w:rsid w:val="001F1DE7"/>
    <w:rsid w:val="001F1F6E"/>
    <w:rsid w:val="001F2F70"/>
    <w:rsid w:val="001F35F7"/>
    <w:rsid w:val="001F45BA"/>
    <w:rsid w:val="001F663F"/>
    <w:rsid w:val="001F6E3A"/>
    <w:rsid w:val="001F771D"/>
    <w:rsid w:val="001F7B77"/>
    <w:rsid w:val="0020191D"/>
    <w:rsid w:val="00201F53"/>
    <w:rsid w:val="00202672"/>
    <w:rsid w:val="00205EE5"/>
    <w:rsid w:val="0020649A"/>
    <w:rsid w:val="0020691F"/>
    <w:rsid w:val="00206D90"/>
    <w:rsid w:val="00210325"/>
    <w:rsid w:val="002121FA"/>
    <w:rsid w:val="00214706"/>
    <w:rsid w:val="00217D78"/>
    <w:rsid w:val="0022101A"/>
    <w:rsid w:val="00221481"/>
    <w:rsid w:val="002243FA"/>
    <w:rsid w:val="002245F0"/>
    <w:rsid w:val="00226321"/>
    <w:rsid w:val="0022651E"/>
    <w:rsid w:val="00226CA4"/>
    <w:rsid w:val="00227067"/>
    <w:rsid w:val="0023057B"/>
    <w:rsid w:val="00232887"/>
    <w:rsid w:val="00233B83"/>
    <w:rsid w:val="00233C98"/>
    <w:rsid w:val="00236411"/>
    <w:rsid w:val="00237375"/>
    <w:rsid w:val="0024399A"/>
    <w:rsid w:val="00245BC6"/>
    <w:rsid w:val="00246350"/>
    <w:rsid w:val="00247478"/>
    <w:rsid w:val="00247D99"/>
    <w:rsid w:val="002509F2"/>
    <w:rsid w:val="0025215C"/>
    <w:rsid w:val="00253BC3"/>
    <w:rsid w:val="0025569E"/>
    <w:rsid w:val="00263C5A"/>
    <w:rsid w:val="0026606C"/>
    <w:rsid w:val="0026695E"/>
    <w:rsid w:val="00266E4A"/>
    <w:rsid w:val="00270375"/>
    <w:rsid w:val="002707FC"/>
    <w:rsid w:val="002714CF"/>
    <w:rsid w:val="00273270"/>
    <w:rsid w:val="00274D84"/>
    <w:rsid w:val="00274EC8"/>
    <w:rsid w:val="00275BE3"/>
    <w:rsid w:val="0027601C"/>
    <w:rsid w:val="002779D8"/>
    <w:rsid w:val="00277D65"/>
    <w:rsid w:val="002802A3"/>
    <w:rsid w:val="002819E2"/>
    <w:rsid w:val="002825E0"/>
    <w:rsid w:val="002831A9"/>
    <w:rsid w:val="00283446"/>
    <w:rsid w:val="00284C3E"/>
    <w:rsid w:val="00285A09"/>
    <w:rsid w:val="00285A1C"/>
    <w:rsid w:val="00285BD0"/>
    <w:rsid w:val="002861AB"/>
    <w:rsid w:val="0028789C"/>
    <w:rsid w:val="00287A57"/>
    <w:rsid w:val="00287D57"/>
    <w:rsid w:val="002901DD"/>
    <w:rsid w:val="002914BA"/>
    <w:rsid w:val="0029155E"/>
    <w:rsid w:val="00292B4F"/>
    <w:rsid w:val="002930F0"/>
    <w:rsid w:val="0029333D"/>
    <w:rsid w:val="002947BE"/>
    <w:rsid w:val="00294F4D"/>
    <w:rsid w:val="0029505B"/>
    <w:rsid w:val="00295952"/>
    <w:rsid w:val="00296556"/>
    <w:rsid w:val="002A1BE0"/>
    <w:rsid w:val="002A1C2B"/>
    <w:rsid w:val="002A2A0D"/>
    <w:rsid w:val="002A56DD"/>
    <w:rsid w:val="002A59DA"/>
    <w:rsid w:val="002A68BA"/>
    <w:rsid w:val="002B1341"/>
    <w:rsid w:val="002B17EC"/>
    <w:rsid w:val="002B696B"/>
    <w:rsid w:val="002B6BBF"/>
    <w:rsid w:val="002B6C1F"/>
    <w:rsid w:val="002B73CB"/>
    <w:rsid w:val="002B7EF1"/>
    <w:rsid w:val="002C05BC"/>
    <w:rsid w:val="002C0CA0"/>
    <w:rsid w:val="002C28C9"/>
    <w:rsid w:val="002C36C2"/>
    <w:rsid w:val="002C4028"/>
    <w:rsid w:val="002C6B0D"/>
    <w:rsid w:val="002D010D"/>
    <w:rsid w:val="002D094F"/>
    <w:rsid w:val="002D097A"/>
    <w:rsid w:val="002D0DD2"/>
    <w:rsid w:val="002D10AB"/>
    <w:rsid w:val="002D11CF"/>
    <w:rsid w:val="002D1E61"/>
    <w:rsid w:val="002D250B"/>
    <w:rsid w:val="002D2C3A"/>
    <w:rsid w:val="002D3D04"/>
    <w:rsid w:val="002D43D5"/>
    <w:rsid w:val="002D4D70"/>
    <w:rsid w:val="002D5815"/>
    <w:rsid w:val="002D6C1D"/>
    <w:rsid w:val="002D7147"/>
    <w:rsid w:val="002E2A96"/>
    <w:rsid w:val="002E5E96"/>
    <w:rsid w:val="002F06CF"/>
    <w:rsid w:val="002F08F3"/>
    <w:rsid w:val="002F0D52"/>
    <w:rsid w:val="002F13D2"/>
    <w:rsid w:val="002F1B20"/>
    <w:rsid w:val="002F21F1"/>
    <w:rsid w:val="002F2642"/>
    <w:rsid w:val="002F3736"/>
    <w:rsid w:val="002F3D3B"/>
    <w:rsid w:val="002F532F"/>
    <w:rsid w:val="002F6223"/>
    <w:rsid w:val="003002C4"/>
    <w:rsid w:val="003002F6"/>
    <w:rsid w:val="00300FCF"/>
    <w:rsid w:val="00302229"/>
    <w:rsid w:val="0030524F"/>
    <w:rsid w:val="00305948"/>
    <w:rsid w:val="003072D4"/>
    <w:rsid w:val="003074C3"/>
    <w:rsid w:val="003105B0"/>
    <w:rsid w:val="003114E8"/>
    <w:rsid w:val="00314573"/>
    <w:rsid w:val="00323EA5"/>
    <w:rsid w:val="00324C78"/>
    <w:rsid w:val="00327749"/>
    <w:rsid w:val="003312AD"/>
    <w:rsid w:val="00332DE2"/>
    <w:rsid w:val="0033335F"/>
    <w:rsid w:val="00333C1A"/>
    <w:rsid w:val="00334378"/>
    <w:rsid w:val="0033570F"/>
    <w:rsid w:val="00347AC7"/>
    <w:rsid w:val="0035227F"/>
    <w:rsid w:val="0035335B"/>
    <w:rsid w:val="003542EA"/>
    <w:rsid w:val="00356512"/>
    <w:rsid w:val="00360449"/>
    <w:rsid w:val="003605F1"/>
    <w:rsid w:val="00360A6A"/>
    <w:rsid w:val="003615EE"/>
    <w:rsid w:val="00362525"/>
    <w:rsid w:val="003625CE"/>
    <w:rsid w:val="003628E2"/>
    <w:rsid w:val="0036648B"/>
    <w:rsid w:val="003670E7"/>
    <w:rsid w:val="00370B4B"/>
    <w:rsid w:val="003712A3"/>
    <w:rsid w:val="00372260"/>
    <w:rsid w:val="0037284A"/>
    <w:rsid w:val="003742FD"/>
    <w:rsid w:val="0037625F"/>
    <w:rsid w:val="00380112"/>
    <w:rsid w:val="003802CC"/>
    <w:rsid w:val="0038090C"/>
    <w:rsid w:val="003823D8"/>
    <w:rsid w:val="00382464"/>
    <w:rsid w:val="0038300C"/>
    <w:rsid w:val="0038304B"/>
    <w:rsid w:val="003845BF"/>
    <w:rsid w:val="00385CF9"/>
    <w:rsid w:val="00386F39"/>
    <w:rsid w:val="00387A09"/>
    <w:rsid w:val="00387EAF"/>
    <w:rsid w:val="00390A2D"/>
    <w:rsid w:val="00391C39"/>
    <w:rsid w:val="00392CBF"/>
    <w:rsid w:val="00393394"/>
    <w:rsid w:val="003934C6"/>
    <w:rsid w:val="003943C7"/>
    <w:rsid w:val="003944BD"/>
    <w:rsid w:val="00394A1E"/>
    <w:rsid w:val="0039515E"/>
    <w:rsid w:val="00395EB6"/>
    <w:rsid w:val="00395ECA"/>
    <w:rsid w:val="003A0946"/>
    <w:rsid w:val="003A0A6C"/>
    <w:rsid w:val="003A3DC2"/>
    <w:rsid w:val="003A3EBB"/>
    <w:rsid w:val="003A4520"/>
    <w:rsid w:val="003A4FD0"/>
    <w:rsid w:val="003B0C4A"/>
    <w:rsid w:val="003B13BA"/>
    <w:rsid w:val="003B28FC"/>
    <w:rsid w:val="003B353E"/>
    <w:rsid w:val="003B5F75"/>
    <w:rsid w:val="003B6538"/>
    <w:rsid w:val="003C026C"/>
    <w:rsid w:val="003C1224"/>
    <w:rsid w:val="003C23BA"/>
    <w:rsid w:val="003C5CF8"/>
    <w:rsid w:val="003C64D2"/>
    <w:rsid w:val="003C7B2C"/>
    <w:rsid w:val="003D07D0"/>
    <w:rsid w:val="003D29DC"/>
    <w:rsid w:val="003D2DEA"/>
    <w:rsid w:val="003D3E19"/>
    <w:rsid w:val="003D4928"/>
    <w:rsid w:val="003D5670"/>
    <w:rsid w:val="003D6504"/>
    <w:rsid w:val="003D6546"/>
    <w:rsid w:val="003D7574"/>
    <w:rsid w:val="003E0C55"/>
    <w:rsid w:val="003E0CBA"/>
    <w:rsid w:val="003E1CD0"/>
    <w:rsid w:val="003E25C0"/>
    <w:rsid w:val="003E2B5E"/>
    <w:rsid w:val="003E5053"/>
    <w:rsid w:val="003E6CCD"/>
    <w:rsid w:val="003E6DEA"/>
    <w:rsid w:val="003F0EFD"/>
    <w:rsid w:val="003F2A4D"/>
    <w:rsid w:val="003F39D5"/>
    <w:rsid w:val="003F4D2E"/>
    <w:rsid w:val="003F5736"/>
    <w:rsid w:val="003F75AF"/>
    <w:rsid w:val="003F7EC3"/>
    <w:rsid w:val="0040024E"/>
    <w:rsid w:val="004033A8"/>
    <w:rsid w:val="00403867"/>
    <w:rsid w:val="00403EFC"/>
    <w:rsid w:val="00405401"/>
    <w:rsid w:val="00405604"/>
    <w:rsid w:val="00405900"/>
    <w:rsid w:val="00407782"/>
    <w:rsid w:val="00410534"/>
    <w:rsid w:val="004119CD"/>
    <w:rsid w:val="0041363A"/>
    <w:rsid w:val="00413652"/>
    <w:rsid w:val="00413A0B"/>
    <w:rsid w:val="00414084"/>
    <w:rsid w:val="00416172"/>
    <w:rsid w:val="0042070C"/>
    <w:rsid w:val="00421159"/>
    <w:rsid w:val="00422E21"/>
    <w:rsid w:val="004248CB"/>
    <w:rsid w:val="00424E6C"/>
    <w:rsid w:val="0042607F"/>
    <w:rsid w:val="004314BD"/>
    <w:rsid w:val="00433C50"/>
    <w:rsid w:val="00440C46"/>
    <w:rsid w:val="00442474"/>
    <w:rsid w:val="00444ACC"/>
    <w:rsid w:val="00445DDE"/>
    <w:rsid w:val="00447119"/>
    <w:rsid w:val="00447F72"/>
    <w:rsid w:val="004505F3"/>
    <w:rsid w:val="004528BD"/>
    <w:rsid w:val="00452AF6"/>
    <w:rsid w:val="004530D8"/>
    <w:rsid w:val="004552BA"/>
    <w:rsid w:val="0045714E"/>
    <w:rsid w:val="004576A1"/>
    <w:rsid w:val="00461155"/>
    <w:rsid w:val="00461D95"/>
    <w:rsid w:val="004622FF"/>
    <w:rsid w:val="004623E2"/>
    <w:rsid w:val="004626B9"/>
    <w:rsid w:val="00464CA5"/>
    <w:rsid w:val="00465DAB"/>
    <w:rsid w:val="00467074"/>
    <w:rsid w:val="004706DA"/>
    <w:rsid w:val="00470A30"/>
    <w:rsid w:val="00470DC3"/>
    <w:rsid w:val="00472DCA"/>
    <w:rsid w:val="004759F6"/>
    <w:rsid w:val="00475C29"/>
    <w:rsid w:val="00475F27"/>
    <w:rsid w:val="00476766"/>
    <w:rsid w:val="004830FE"/>
    <w:rsid w:val="00483303"/>
    <w:rsid w:val="00483309"/>
    <w:rsid w:val="004833BE"/>
    <w:rsid w:val="00484BBD"/>
    <w:rsid w:val="00486789"/>
    <w:rsid w:val="00486937"/>
    <w:rsid w:val="00486CC6"/>
    <w:rsid w:val="004876CF"/>
    <w:rsid w:val="004917AC"/>
    <w:rsid w:val="00492420"/>
    <w:rsid w:val="00492FAB"/>
    <w:rsid w:val="00493CF3"/>
    <w:rsid w:val="00496F47"/>
    <w:rsid w:val="00497838"/>
    <w:rsid w:val="0049784B"/>
    <w:rsid w:val="004A273D"/>
    <w:rsid w:val="004A7CF2"/>
    <w:rsid w:val="004B1726"/>
    <w:rsid w:val="004B1937"/>
    <w:rsid w:val="004B1F3F"/>
    <w:rsid w:val="004B27D7"/>
    <w:rsid w:val="004B2DD2"/>
    <w:rsid w:val="004B358A"/>
    <w:rsid w:val="004B678D"/>
    <w:rsid w:val="004C026D"/>
    <w:rsid w:val="004C0317"/>
    <w:rsid w:val="004C098C"/>
    <w:rsid w:val="004C11D3"/>
    <w:rsid w:val="004C2A96"/>
    <w:rsid w:val="004C4CF7"/>
    <w:rsid w:val="004C75FF"/>
    <w:rsid w:val="004C79C3"/>
    <w:rsid w:val="004C7BA2"/>
    <w:rsid w:val="004C7D8C"/>
    <w:rsid w:val="004D15AD"/>
    <w:rsid w:val="004D1EED"/>
    <w:rsid w:val="004D2BB5"/>
    <w:rsid w:val="004D3B2A"/>
    <w:rsid w:val="004D3C97"/>
    <w:rsid w:val="004D5FB8"/>
    <w:rsid w:val="004D7506"/>
    <w:rsid w:val="004D7D44"/>
    <w:rsid w:val="004E67F2"/>
    <w:rsid w:val="004F069A"/>
    <w:rsid w:val="004F0C28"/>
    <w:rsid w:val="004F1077"/>
    <w:rsid w:val="004F1F86"/>
    <w:rsid w:val="004F3BA1"/>
    <w:rsid w:val="004F45BA"/>
    <w:rsid w:val="004F4950"/>
    <w:rsid w:val="004F6B29"/>
    <w:rsid w:val="004F6D88"/>
    <w:rsid w:val="004F7F6B"/>
    <w:rsid w:val="0050131D"/>
    <w:rsid w:val="005039AC"/>
    <w:rsid w:val="0050489A"/>
    <w:rsid w:val="00504958"/>
    <w:rsid w:val="00504A95"/>
    <w:rsid w:val="00506C0D"/>
    <w:rsid w:val="005070A1"/>
    <w:rsid w:val="005116CF"/>
    <w:rsid w:val="00511BB3"/>
    <w:rsid w:val="00512EEC"/>
    <w:rsid w:val="005137EA"/>
    <w:rsid w:val="00515BED"/>
    <w:rsid w:val="00520665"/>
    <w:rsid w:val="005208BD"/>
    <w:rsid w:val="00521A23"/>
    <w:rsid w:val="0052392C"/>
    <w:rsid w:val="00524DC7"/>
    <w:rsid w:val="005257E3"/>
    <w:rsid w:val="005258D0"/>
    <w:rsid w:val="005262B2"/>
    <w:rsid w:val="0053010B"/>
    <w:rsid w:val="005323B2"/>
    <w:rsid w:val="00532752"/>
    <w:rsid w:val="00532DF8"/>
    <w:rsid w:val="00533439"/>
    <w:rsid w:val="0053349D"/>
    <w:rsid w:val="0053362E"/>
    <w:rsid w:val="0053377E"/>
    <w:rsid w:val="00535DF0"/>
    <w:rsid w:val="00541ECF"/>
    <w:rsid w:val="00542BC3"/>
    <w:rsid w:val="00542C1B"/>
    <w:rsid w:val="0054357F"/>
    <w:rsid w:val="005436B1"/>
    <w:rsid w:val="0054449F"/>
    <w:rsid w:val="005444D1"/>
    <w:rsid w:val="00544DF6"/>
    <w:rsid w:val="00545823"/>
    <w:rsid w:val="005513AC"/>
    <w:rsid w:val="005516C4"/>
    <w:rsid w:val="0055197B"/>
    <w:rsid w:val="0055242F"/>
    <w:rsid w:val="00554081"/>
    <w:rsid w:val="005552BE"/>
    <w:rsid w:val="00555BD7"/>
    <w:rsid w:val="00555E6B"/>
    <w:rsid w:val="00556E57"/>
    <w:rsid w:val="005606F4"/>
    <w:rsid w:val="00561834"/>
    <w:rsid w:val="00561B84"/>
    <w:rsid w:val="00561F90"/>
    <w:rsid w:val="0056203E"/>
    <w:rsid w:val="005622BF"/>
    <w:rsid w:val="005626A7"/>
    <w:rsid w:val="005636CA"/>
    <w:rsid w:val="00563E60"/>
    <w:rsid w:val="0056472F"/>
    <w:rsid w:val="0056486B"/>
    <w:rsid w:val="00564B20"/>
    <w:rsid w:val="00565003"/>
    <w:rsid w:val="005655AF"/>
    <w:rsid w:val="00565782"/>
    <w:rsid w:val="0056729B"/>
    <w:rsid w:val="005724F3"/>
    <w:rsid w:val="005741CE"/>
    <w:rsid w:val="0057781A"/>
    <w:rsid w:val="00580A57"/>
    <w:rsid w:val="00580E60"/>
    <w:rsid w:val="00582739"/>
    <w:rsid w:val="00582A3D"/>
    <w:rsid w:val="005851C3"/>
    <w:rsid w:val="005858CF"/>
    <w:rsid w:val="005863A3"/>
    <w:rsid w:val="00587733"/>
    <w:rsid w:val="00587C00"/>
    <w:rsid w:val="00590BD7"/>
    <w:rsid w:val="005910B5"/>
    <w:rsid w:val="00592976"/>
    <w:rsid w:val="00593091"/>
    <w:rsid w:val="00593F92"/>
    <w:rsid w:val="00594E04"/>
    <w:rsid w:val="005A0310"/>
    <w:rsid w:val="005A1F74"/>
    <w:rsid w:val="005A308E"/>
    <w:rsid w:val="005A4393"/>
    <w:rsid w:val="005A5ABB"/>
    <w:rsid w:val="005A60A7"/>
    <w:rsid w:val="005A60B0"/>
    <w:rsid w:val="005A6D85"/>
    <w:rsid w:val="005A735B"/>
    <w:rsid w:val="005A7B84"/>
    <w:rsid w:val="005B03B0"/>
    <w:rsid w:val="005B11EF"/>
    <w:rsid w:val="005B364D"/>
    <w:rsid w:val="005C16D3"/>
    <w:rsid w:val="005C3B97"/>
    <w:rsid w:val="005C432B"/>
    <w:rsid w:val="005C6BD0"/>
    <w:rsid w:val="005C6D08"/>
    <w:rsid w:val="005C7B9C"/>
    <w:rsid w:val="005C7EFC"/>
    <w:rsid w:val="005D0464"/>
    <w:rsid w:val="005D1249"/>
    <w:rsid w:val="005D1253"/>
    <w:rsid w:val="005D3204"/>
    <w:rsid w:val="005D3CD2"/>
    <w:rsid w:val="005D5F4B"/>
    <w:rsid w:val="005D6EF0"/>
    <w:rsid w:val="005D796D"/>
    <w:rsid w:val="005D7A87"/>
    <w:rsid w:val="005D7D29"/>
    <w:rsid w:val="005E2747"/>
    <w:rsid w:val="005E35C9"/>
    <w:rsid w:val="005E44B4"/>
    <w:rsid w:val="005E5B8F"/>
    <w:rsid w:val="005E5FC3"/>
    <w:rsid w:val="005E7A78"/>
    <w:rsid w:val="005F0133"/>
    <w:rsid w:val="005F0C49"/>
    <w:rsid w:val="005F19DB"/>
    <w:rsid w:val="005F242E"/>
    <w:rsid w:val="005F29C3"/>
    <w:rsid w:val="005F3616"/>
    <w:rsid w:val="005F50FB"/>
    <w:rsid w:val="005F5297"/>
    <w:rsid w:val="005F5DA9"/>
    <w:rsid w:val="005F5EEF"/>
    <w:rsid w:val="005F6100"/>
    <w:rsid w:val="005F7356"/>
    <w:rsid w:val="006004C2"/>
    <w:rsid w:val="00601A99"/>
    <w:rsid w:val="006026CF"/>
    <w:rsid w:val="00603CD5"/>
    <w:rsid w:val="006055B5"/>
    <w:rsid w:val="00605827"/>
    <w:rsid w:val="00606997"/>
    <w:rsid w:val="00611B84"/>
    <w:rsid w:val="006137EE"/>
    <w:rsid w:val="00613B31"/>
    <w:rsid w:val="006163A6"/>
    <w:rsid w:val="0062035F"/>
    <w:rsid w:val="00620CCA"/>
    <w:rsid w:val="006216B8"/>
    <w:rsid w:val="006229A4"/>
    <w:rsid w:val="00622DAE"/>
    <w:rsid w:val="00623F11"/>
    <w:rsid w:val="0062456D"/>
    <w:rsid w:val="0062550A"/>
    <w:rsid w:val="006269CC"/>
    <w:rsid w:val="00633C59"/>
    <w:rsid w:val="00634904"/>
    <w:rsid w:val="006350AC"/>
    <w:rsid w:val="00635691"/>
    <w:rsid w:val="006363F1"/>
    <w:rsid w:val="00637308"/>
    <w:rsid w:val="00640460"/>
    <w:rsid w:val="00641DAF"/>
    <w:rsid w:val="00642665"/>
    <w:rsid w:val="00642A99"/>
    <w:rsid w:val="00642AAF"/>
    <w:rsid w:val="006448B5"/>
    <w:rsid w:val="00644933"/>
    <w:rsid w:val="00644D61"/>
    <w:rsid w:val="00650C11"/>
    <w:rsid w:val="00651C86"/>
    <w:rsid w:val="00653952"/>
    <w:rsid w:val="00655A4F"/>
    <w:rsid w:val="00656404"/>
    <w:rsid w:val="00656AB3"/>
    <w:rsid w:val="00657DCB"/>
    <w:rsid w:val="00661200"/>
    <w:rsid w:val="0066207E"/>
    <w:rsid w:val="006623F8"/>
    <w:rsid w:val="006640D7"/>
    <w:rsid w:val="00664EC7"/>
    <w:rsid w:val="00670457"/>
    <w:rsid w:val="00675EA6"/>
    <w:rsid w:val="00676AB3"/>
    <w:rsid w:val="00677223"/>
    <w:rsid w:val="00677C21"/>
    <w:rsid w:val="00681AD1"/>
    <w:rsid w:val="0068201D"/>
    <w:rsid w:val="006836AC"/>
    <w:rsid w:val="00683C02"/>
    <w:rsid w:val="006840AA"/>
    <w:rsid w:val="0068488B"/>
    <w:rsid w:val="006849A4"/>
    <w:rsid w:val="00684FC9"/>
    <w:rsid w:val="00685B29"/>
    <w:rsid w:val="00686971"/>
    <w:rsid w:val="00686ED8"/>
    <w:rsid w:val="006902F3"/>
    <w:rsid w:val="00691B98"/>
    <w:rsid w:val="00694735"/>
    <w:rsid w:val="00694CA5"/>
    <w:rsid w:val="00694D96"/>
    <w:rsid w:val="00695ADF"/>
    <w:rsid w:val="00695BA8"/>
    <w:rsid w:val="00696BB0"/>
    <w:rsid w:val="006A4806"/>
    <w:rsid w:val="006A65A4"/>
    <w:rsid w:val="006A7947"/>
    <w:rsid w:val="006A7C80"/>
    <w:rsid w:val="006B0866"/>
    <w:rsid w:val="006B1995"/>
    <w:rsid w:val="006B19E5"/>
    <w:rsid w:val="006B1C82"/>
    <w:rsid w:val="006B22BF"/>
    <w:rsid w:val="006B278B"/>
    <w:rsid w:val="006B320E"/>
    <w:rsid w:val="006C044F"/>
    <w:rsid w:val="006C0A57"/>
    <w:rsid w:val="006C1BDA"/>
    <w:rsid w:val="006C4DC9"/>
    <w:rsid w:val="006C64C6"/>
    <w:rsid w:val="006C7F73"/>
    <w:rsid w:val="006D16AF"/>
    <w:rsid w:val="006D30B2"/>
    <w:rsid w:val="006D3519"/>
    <w:rsid w:val="006D514A"/>
    <w:rsid w:val="006D5452"/>
    <w:rsid w:val="006D58F9"/>
    <w:rsid w:val="006D7696"/>
    <w:rsid w:val="006D7752"/>
    <w:rsid w:val="006E22E2"/>
    <w:rsid w:val="006E48F3"/>
    <w:rsid w:val="006E78CF"/>
    <w:rsid w:val="006F07FF"/>
    <w:rsid w:val="006F0B51"/>
    <w:rsid w:val="006F209D"/>
    <w:rsid w:val="006F217A"/>
    <w:rsid w:val="006F3AA5"/>
    <w:rsid w:val="006F3E47"/>
    <w:rsid w:val="006F521C"/>
    <w:rsid w:val="006F5E74"/>
    <w:rsid w:val="006F6BB1"/>
    <w:rsid w:val="006F6CBC"/>
    <w:rsid w:val="0070113A"/>
    <w:rsid w:val="007013EB"/>
    <w:rsid w:val="0070162E"/>
    <w:rsid w:val="00702A0E"/>
    <w:rsid w:val="00703855"/>
    <w:rsid w:val="00704ABB"/>
    <w:rsid w:val="00704AF1"/>
    <w:rsid w:val="00704FA4"/>
    <w:rsid w:val="007055DF"/>
    <w:rsid w:val="00706D2C"/>
    <w:rsid w:val="00707BED"/>
    <w:rsid w:val="0071172A"/>
    <w:rsid w:val="007121F8"/>
    <w:rsid w:val="00712307"/>
    <w:rsid w:val="00715DC5"/>
    <w:rsid w:val="00717CC1"/>
    <w:rsid w:val="00723D1F"/>
    <w:rsid w:val="00724910"/>
    <w:rsid w:val="0072683B"/>
    <w:rsid w:val="00730AC6"/>
    <w:rsid w:val="0073301C"/>
    <w:rsid w:val="00735500"/>
    <w:rsid w:val="007358DA"/>
    <w:rsid w:val="00735E86"/>
    <w:rsid w:val="00741381"/>
    <w:rsid w:val="00741C0A"/>
    <w:rsid w:val="00741C55"/>
    <w:rsid w:val="00744EAE"/>
    <w:rsid w:val="007454E6"/>
    <w:rsid w:val="00746B23"/>
    <w:rsid w:val="007478FE"/>
    <w:rsid w:val="0075240E"/>
    <w:rsid w:val="007604E2"/>
    <w:rsid w:val="00760BFF"/>
    <w:rsid w:val="0076290C"/>
    <w:rsid w:val="0076303F"/>
    <w:rsid w:val="007644E9"/>
    <w:rsid w:val="00765471"/>
    <w:rsid w:val="00765D6E"/>
    <w:rsid w:val="00767EAF"/>
    <w:rsid w:val="00771FB3"/>
    <w:rsid w:val="00772060"/>
    <w:rsid w:val="007728C8"/>
    <w:rsid w:val="00772F47"/>
    <w:rsid w:val="0077326C"/>
    <w:rsid w:val="00774DF6"/>
    <w:rsid w:val="007767E7"/>
    <w:rsid w:val="00776AAB"/>
    <w:rsid w:val="00780957"/>
    <w:rsid w:val="00780E5D"/>
    <w:rsid w:val="007846E4"/>
    <w:rsid w:val="00785237"/>
    <w:rsid w:val="00785982"/>
    <w:rsid w:val="00790A11"/>
    <w:rsid w:val="007917D5"/>
    <w:rsid w:val="00792B70"/>
    <w:rsid w:val="00796451"/>
    <w:rsid w:val="00796C67"/>
    <w:rsid w:val="007A06A7"/>
    <w:rsid w:val="007A4AAE"/>
    <w:rsid w:val="007A4C9D"/>
    <w:rsid w:val="007A51DE"/>
    <w:rsid w:val="007A747D"/>
    <w:rsid w:val="007B1FDA"/>
    <w:rsid w:val="007B6905"/>
    <w:rsid w:val="007C1688"/>
    <w:rsid w:val="007C2081"/>
    <w:rsid w:val="007C239A"/>
    <w:rsid w:val="007C2D67"/>
    <w:rsid w:val="007D0BF4"/>
    <w:rsid w:val="007D45A8"/>
    <w:rsid w:val="007D5658"/>
    <w:rsid w:val="007D6352"/>
    <w:rsid w:val="007D666C"/>
    <w:rsid w:val="007D77B1"/>
    <w:rsid w:val="007E03C2"/>
    <w:rsid w:val="007E1FA7"/>
    <w:rsid w:val="007E2430"/>
    <w:rsid w:val="007E2526"/>
    <w:rsid w:val="007E2605"/>
    <w:rsid w:val="007E4294"/>
    <w:rsid w:val="007E4E82"/>
    <w:rsid w:val="007E56C8"/>
    <w:rsid w:val="007E6483"/>
    <w:rsid w:val="007E7916"/>
    <w:rsid w:val="007F197D"/>
    <w:rsid w:val="007F1CDE"/>
    <w:rsid w:val="007F2A6F"/>
    <w:rsid w:val="007F3BCC"/>
    <w:rsid w:val="007F6C4C"/>
    <w:rsid w:val="00801281"/>
    <w:rsid w:val="0080148F"/>
    <w:rsid w:val="00801F03"/>
    <w:rsid w:val="00802D84"/>
    <w:rsid w:val="00803268"/>
    <w:rsid w:val="00803383"/>
    <w:rsid w:val="00804DCB"/>
    <w:rsid w:val="00804DE7"/>
    <w:rsid w:val="00804FF7"/>
    <w:rsid w:val="00805E1F"/>
    <w:rsid w:val="00807431"/>
    <w:rsid w:val="00810B5A"/>
    <w:rsid w:val="008112F1"/>
    <w:rsid w:val="0081173A"/>
    <w:rsid w:val="00811D92"/>
    <w:rsid w:val="00811F79"/>
    <w:rsid w:val="00814AC8"/>
    <w:rsid w:val="00815CB1"/>
    <w:rsid w:val="0081794D"/>
    <w:rsid w:val="008213A5"/>
    <w:rsid w:val="00825567"/>
    <w:rsid w:val="00826109"/>
    <w:rsid w:val="008327C3"/>
    <w:rsid w:val="0083325E"/>
    <w:rsid w:val="0083339F"/>
    <w:rsid w:val="0083582E"/>
    <w:rsid w:val="00835910"/>
    <w:rsid w:val="00836030"/>
    <w:rsid w:val="00836581"/>
    <w:rsid w:val="0083691E"/>
    <w:rsid w:val="00837E04"/>
    <w:rsid w:val="00837FAC"/>
    <w:rsid w:val="00840996"/>
    <w:rsid w:val="00841AE4"/>
    <w:rsid w:val="00844D2B"/>
    <w:rsid w:val="008457AD"/>
    <w:rsid w:val="0085101B"/>
    <w:rsid w:val="00851133"/>
    <w:rsid w:val="00851EFF"/>
    <w:rsid w:val="008521E1"/>
    <w:rsid w:val="00852632"/>
    <w:rsid w:val="00852B9F"/>
    <w:rsid w:val="008536F5"/>
    <w:rsid w:val="00853C5A"/>
    <w:rsid w:val="00860A2A"/>
    <w:rsid w:val="00860DF7"/>
    <w:rsid w:val="00860FB1"/>
    <w:rsid w:val="00862080"/>
    <w:rsid w:val="0086210D"/>
    <w:rsid w:val="00862ADE"/>
    <w:rsid w:val="00866349"/>
    <w:rsid w:val="00866C20"/>
    <w:rsid w:val="0087001A"/>
    <w:rsid w:val="00870E42"/>
    <w:rsid w:val="008716A0"/>
    <w:rsid w:val="00871BD1"/>
    <w:rsid w:val="00871EEB"/>
    <w:rsid w:val="00872533"/>
    <w:rsid w:val="00872E1B"/>
    <w:rsid w:val="00874BEF"/>
    <w:rsid w:val="00883D74"/>
    <w:rsid w:val="00887351"/>
    <w:rsid w:val="00890436"/>
    <w:rsid w:val="008911F9"/>
    <w:rsid w:val="008934FC"/>
    <w:rsid w:val="00893CE1"/>
    <w:rsid w:val="00894940"/>
    <w:rsid w:val="008958CE"/>
    <w:rsid w:val="00895A0E"/>
    <w:rsid w:val="00895E6C"/>
    <w:rsid w:val="008974BC"/>
    <w:rsid w:val="008A01F5"/>
    <w:rsid w:val="008A379C"/>
    <w:rsid w:val="008A4679"/>
    <w:rsid w:val="008A702B"/>
    <w:rsid w:val="008A7CFD"/>
    <w:rsid w:val="008B02D7"/>
    <w:rsid w:val="008B1282"/>
    <w:rsid w:val="008B52E8"/>
    <w:rsid w:val="008B5718"/>
    <w:rsid w:val="008B6A1C"/>
    <w:rsid w:val="008B6F9F"/>
    <w:rsid w:val="008B76E3"/>
    <w:rsid w:val="008B7708"/>
    <w:rsid w:val="008B7A24"/>
    <w:rsid w:val="008C1681"/>
    <w:rsid w:val="008C2799"/>
    <w:rsid w:val="008C2F00"/>
    <w:rsid w:val="008C31BE"/>
    <w:rsid w:val="008C3375"/>
    <w:rsid w:val="008C42BA"/>
    <w:rsid w:val="008C4C9A"/>
    <w:rsid w:val="008C6224"/>
    <w:rsid w:val="008C76C5"/>
    <w:rsid w:val="008D2A31"/>
    <w:rsid w:val="008D34A8"/>
    <w:rsid w:val="008D3A8C"/>
    <w:rsid w:val="008D4204"/>
    <w:rsid w:val="008D6034"/>
    <w:rsid w:val="008D7426"/>
    <w:rsid w:val="008E09B6"/>
    <w:rsid w:val="008E125E"/>
    <w:rsid w:val="008E186A"/>
    <w:rsid w:val="008E1E77"/>
    <w:rsid w:val="008E2B12"/>
    <w:rsid w:val="008E3074"/>
    <w:rsid w:val="008E34FE"/>
    <w:rsid w:val="008E7CA5"/>
    <w:rsid w:val="008F02CD"/>
    <w:rsid w:val="008F03EA"/>
    <w:rsid w:val="008F04AC"/>
    <w:rsid w:val="008F1CF1"/>
    <w:rsid w:val="008F5053"/>
    <w:rsid w:val="008F5BF9"/>
    <w:rsid w:val="00900212"/>
    <w:rsid w:val="0090079A"/>
    <w:rsid w:val="009008E2"/>
    <w:rsid w:val="00901084"/>
    <w:rsid w:val="009015B1"/>
    <w:rsid w:val="009035B4"/>
    <w:rsid w:val="0090422B"/>
    <w:rsid w:val="009042D1"/>
    <w:rsid w:val="009044E9"/>
    <w:rsid w:val="00904EF6"/>
    <w:rsid w:val="0090525C"/>
    <w:rsid w:val="00906BA9"/>
    <w:rsid w:val="00906E13"/>
    <w:rsid w:val="00910819"/>
    <w:rsid w:val="00911A0A"/>
    <w:rsid w:val="00912AC0"/>
    <w:rsid w:val="0091455D"/>
    <w:rsid w:val="00914B83"/>
    <w:rsid w:val="0091624C"/>
    <w:rsid w:val="00916958"/>
    <w:rsid w:val="00920703"/>
    <w:rsid w:val="00920BC9"/>
    <w:rsid w:val="00922FCE"/>
    <w:rsid w:val="00923AE6"/>
    <w:rsid w:val="00924D5F"/>
    <w:rsid w:val="00926ECB"/>
    <w:rsid w:val="009313E0"/>
    <w:rsid w:val="00932D28"/>
    <w:rsid w:val="00934D9D"/>
    <w:rsid w:val="009352CD"/>
    <w:rsid w:val="00936C54"/>
    <w:rsid w:val="00940DB4"/>
    <w:rsid w:val="00941668"/>
    <w:rsid w:val="009416FE"/>
    <w:rsid w:val="00941A56"/>
    <w:rsid w:val="0094257F"/>
    <w:rsid w:val="00944826"/>
    <w:rsid w:val="009449FA"/>
    <w:rsid w:val="0094753A"/>
    <w:rsid w:val="009476E8"/>
    <w:rsid w:val="009530AC"/>
    <w:rsid w:val="00953E5B"/>
    <w:rsid w:val="009556A4"/>
    <w:rsid w:val="00956A14"/>
    <w:rsid w:val="00957242"/>
    <w:rsid w:val="00960D48"/>
    <w:rsid w:val="0096696A"/>
    <w:rsid w:val="00966DDD"/>
    <w:rsid w:val="0096788E"/>
    <w:rsid w:val="00967C78"/>
    <w:rsid w:val="00970E8C"/>
    <w:rsid w:val="00971B12"/>
    <w:rsid w:val="00973755"/>
    <w:rsid w:val="009744DA"/>
    <w:rsid w:val="00975D88"/>
    <w:rsid w:val="0097607D"/>
    <w:rsid w:val="009769F4"/>
    <w:rsid w:val="009803B5"/>
    <w:rsid w:val="00981BBE"/>
    <w:rsid w:val="009820BD"/>
    <w:rsid w:val="00982787"/>
    <w:rsid w:val="00982877"/>
    <w:rsid w:val="009832C6"/>
    <w:rsid w:val="009839F6"/>
    <w:rsid w:val="00983FA4"/>
    <w:rsid w:val="00984F03"/>
    <w:rsid w:val="0098561B"/>
    <w:rsid w:val="0098668A"/>
    <w:rsid w:val="00986759"/>
    <w:rsid w:val="00986780"/>
    <w:rsid w:val="00991916"/>
    <w:rsid w:val="00991B35"/>
    <w:rsid w:val="00991E61"/>
    <w:rsid w:val="00993DAC"/>
    <w:rsid w:val="009943CB"/>
    <w:rsid w:val="00994476"/>
    <w:rsid w:val="00994AE9"/>
    <w:rsid w:val="009966C5"/>
    <w:rsid w:val="009A0F4C"/>
    <w:rsid w:val="009A175E"/>
    <w:rsid w:val="009A2D4C"/>
    <w:rsid w:val="009A30FE"/>
    <w:rsid w:val="009A3C6E"/>
    <w:rsid w:val="009A5376"/>
    <w:rsid w:val="009A768E"/>
    <w:rsid w:val="009A7A01"/>
    <w:rsid w:val="009B0F00"/>
    <w:rsid w:val="009B367D"/>
    <w:rsid w:val="009B39FE"/>
    <w:rsid w:val="009B57E6"/>
    <w:rsid w:val="009B5F20"/>
    <w:rsid w:val="009C20F2"/>
    <w:rsid w:val="009C226B"/>
    <w:rsid w:val="009C3F9F"/>
    <w:rsid w:val="009C5604"/>
    <w:rsid w:val="009C57B1"/>
    <w:rsid w:val="009C5C81"/>
    <w:rsid w:val="009C5F69"/>
    <w:rsid w:val="009C6084"/>
    <w:rsid w:val="009C6DDA"/>
    <w:rsid w:val="009C7E31"/>
    <w:rsid w:val="009C7F98"/>
    <w:rsid w:val="009D0532"/>
    <w:rsid w:val="009D3706"/>
    <w:rsid w:val="009D5F89"/>
    <w:rsid w:val="009D62B4"/>
    <w:rsid w:val="009D6FDD"/>
    <w:rsid w:val="009D7133"/>
    <w:rsid w:val="009D7728"/>
    <w:rsid w:val="009D7AD1"/>
    <w:rsid w:val="009D7EEA"/>
    <w:rsid w:val="009E253D"/>
    <w:rsid w:val="009E26E3"/>
    <w:rsid w:val="009E2F84"/>
    <w:rsid w:val="009E529C"/>
    <w:rsid w:val="009E5A74"/>
    <w:rsid w:val="009E643D"/>
    <w:rsid w:val="009E75CD"/>
    <w:rsid w:val="009F0289"/>
    <w:rsid w:val="009F1B54"/>
    <w:rsid w:val="009F2A2D"/>
    <w:rsid w:val="009F5F5A"/>
    <w:rsid w:val="009F697E"/>
    <w:rsid w:val="009F7CC9"/>
    <w:rsid w:val="009F7D6A"/>
    <w:rsid w:val="00A017BA"/>
    <w:rsid w:val="00A01949"/>
    <w:rsid w:val="00A029C8"/>
    <w:rsid w:val="00A02CEC"/>
    <w:rsid w:val="00A048BB"/>
    <w:rsid w:val="00A053F5"/>
    <w:rsid w:val="00A05526"/>
    <w:rsid w:val="00A0585A"/>
    <w:rsid w:val="00A0729A"/>
    <w:rsid w:val="00A07FB2"/>
    <w:rsid w:val="00A104F5"/>
    <w:rsid w:val="00A10965"/>
    <w:rsid w:val="00A10C14"/>
    <w:rsid w:val="00A136E5"/>
    <w:rsid w:val="00A15214"/>
    <w:rsid w:val="00A156DC"/>
    <w:rsid w:val="00A15E66"/>
    <w:rsid w:val="00A16A20"/>
    <w:rsid w:val="00A20BB4"/>
    <w:rsid w:val="00A20C06"/>
    <w:rsid w:val="00A21A29"/>
    <w:rsid w:val="00A21E9C"/>
    <w:rsid w:val="00A23011"/>
    <w:rsid w:val="00A242B2"/>
    <w:rsid w:val="00A24AE6"/>
    <w:rsid w:val="00A25395"/>
    <w:rsid w:val="00A2735F"/>
    <w:rsid w:val="00A27A5B"/>
    <w:rsid w:val="00A31593"/>
    <w:rsid w:val="00A32E6A"/>
    <w:rsid w:val="00A3345E"/>
    <w:rsid w:val="00A3503C"/>
    <w:rsid w:val="00A37E24"/>
    <w:rsid w:val="00A37F59"/>
    <w:rsid w:val="00A411C8"/>
    <w:rsid w:val="00A41B18"/>
    <w:rsid w:val="00A433FB"/>
    <w:rsid w:val="00A449F8"/>
    <w:rsid w:val="00A45232"/>
    <w:rsid w:val="00A471CA"/>
    <w:rsid w:val="00A51539"/>
    <w:rsid w:val="00A51D47"/>
    <w:rsid w:val="00A53849"/>
    <w:rsid w:val="00A54AF5"/>
    <w:rsid w:val="00A563B0"/>
    <w:rsid w:val="00A5684A"/>
    <w:rsid w:val="00A57950"/>
    <w:rsid w:val="00A6203C"/>
    <w:rsid w:val="00A63811"/>
    <w:rsid w:val="00A64F46"/>
    <w:rsid w:val="00A65A10"/>
    <w:rsid w:val="00A6602F"/>
    <w:rsid w:val="00A66B77"/>
    <w:rsid w:val="00A66FB2"/>
    <w:rsid w:val="00A71078"/>
    <w:rsid w:val="00A72428"/>
    <w:rsid w:val="00A7265C"/>
    <w:rsid w:val="00A73189"/>
    <w:rsid w:val="00A73BD2"/>
    <w:rsid w:val="00A75306"/>
    <w:rsid w:val="00A75E5C"/>
    <w:rsid w:val="00A7643A"/>
    <w:rsid w:val="00A76F65"/>
    <w:rsid w:val="00A7752C"/>
    <w:rsid w:val="00A777D3"/>
    <w:rsid w:val="00A77C92"/>
    <w:rsid w:val="00A81164"/>
    <w:rsid w:val="00A82032"/>
    <w:rsid w:val="00A82297"/>
    <w:rsid w:val="00A82AB1"/>
    <w:rsid w:val="00A849B6"/>
    <w:rsid w:val="00A85F8A"/>
    <w:rsid w:val="00A86DF6"/>
    <w:rsid w:val="00A9116E"/>
    <w:rsid w:val="00A91341"/>
    <w:rsid w:val="00A916AD"/>
    <w:rsid w:val="00A93D3E"/>
    <w:rsid w:val="00A95F3C"/>
    <w:rsid w:val="00A9615F"/>
    <w:rsid w:val="00A96C81"/>
    <w:rsid w:val="00A970C7"/>
    <w:rsid w:val="00AA0A6A"/>
    <w:rsid w:val="00AA1F9B"/>
    <w:rsid w:val="00AA2EC0"/>
    <w:rsid w:val="00AA35EF"/>
    <w:rsid w:val="00AA6A9D"/>
    <w:rsid w:val="00AB11BE"/>
    <w:rsid w:val="00AB16AE"/>
    <w:rsid w:val="00AB339C"/>
    <w:rsid w:val="00AB52C2"/>
    <w:rsid w:val="00AB577B"/>
    <w:rsid w:val="00AB6773"/>
    <w:rsid w:val="00AB6921"/>
    <w:rsid w:val="00AB6FCA"/>
    <w:rsid w:val="00AB714F"/>
    <w:rsid w:val="00AC03AD"/>
    <w:rsid w:val="00AC0EAF"/>
    <w:rsid w:val="00AC1488"/>
    <w:rsid w:val="00AC15F1"/>
    <w:rsid w:val="00AC3D6D"/>
    <w:rsid w:val="00AC3F6F"/>
    <w:rsid w:val="00AC59F6"/>
    <w:rsid w:val="00AC62B2"/>
    <w:rsid w:val="00AD240E"/>
    <w:rsid w:val="00AD54A9"/>
    <w:rsid w:val="00AD5636"/>
    <w:rsid w:val="00AD5FC1"/>
    <w:rsid w:val="00AD632D"/>
    <w:rsid w:val="00AD7489"/>
    <w:rsid w:val="00AD7AA6"/>
    <w:rsid w:val="00AE0047"/>
    <w:rsid w:val="00AE1DB2"/>
    <w:rsid w:val="00AE25F0"/>
    <w:rsid w:val="00AE5482"/>
    <w:rsid w:val="00AE605D"/>
    <w:rsid w:val="00AE680E"/>
    <w:rsid w:val="00AE6873"/>
    <w:rsid w:val="00AE6B24"/>
    <w:rsid w:val="00AE6BA2"/>
    <w:rsid w:val="00AE76F9"/>
    <w:rsid w:val="00AF186E"/>
    <w:rsid w:val="00AF412E"/>
    <w:rsid w:val="00AF48BF"/>
    <w:rsid w:val="00AF53C8"/>
    <w:rsid w:val="00AF5FBC"/>
    <w:rsid w:val="00AF6792"/>
    <w:rsid w:val="00AF7573"/>
    <w:rsid w:val="00AF7D30"/>
    <w:rsid w:val="00AF7FC9"/>
    <w:rsid w:val="00B00EB9"/>
    <w:rsid w:val="00B03B95"/>
    <w:rsid w:val="00B03D2F"/>
    <w:rsid w:val="00B050E1"/>
    <w:rsid w:val="00B052AC"/>
    <w:rsid w:val="00B05418"/>
    <w:rsid w:val="00B06EC8"/>
    <w:rsid w:val="00B074EF"/>
    <w:rsid w:val="00B076C1"/>
    <w:rsid w:val="00B07F53"/>
    <w:rsid w:val="00B10969"/>
    <w:rsid w:val="00B13167"/>
    <w:rsid w:val="00B13A68"/>
    <w:rsid w:val="00B150C6"/>
    <w:rsid w:val="00B22AD6"/>
    <w:rsid w:val="00B239DD"/>
    <w:rsid w:val="00B245E3"/>
    <w:rsid w:val="00B25488"/>
    <w:rsid w:val="00B27B0F"/>
    <w:rsid w:val="00B31A3D"/>
    <w:rsid w:val="00B3522D"/>
    <w:rsid w:val="00B36079"/>
    <w:rsid w:val="00B3671C"/>
    <w:rsid w:val="00B36BC8"/>
    <w:rsid w:val="00B41C20"/>
    <w:rsid w:val="00B4221E"/>
    <w:rsid w:val="00B45AE5"/>
    <w:rsid w:val="00B4613C"/>
    <w:rsid w:val="00B4640E"/>
    <w:rsid w:val="00B467ED"/>
    <w:rsid w:val="00B467FD"/>
    <w:rsid w:val="00B46817"/>
    <w:rsid w:val="00B47038"/>
    <w:rsid w:val="00B47869"/>
    <w:rsid w:val="00B5080F"/>
    <w:rsid w:val="00B511E7"/>
    <w:rsid w:val="00B51698"/>
    <w:rsid w:val="00B51923"/>
    <w:rsid w:val="00B52E7F"/>
    <w:rsid w:val="00B53324"/>
    <w:rsid w:val="00B57010"/>
    <w:rsid w:val="00B57412"/>
    <w:rsid w:val="00B57459"/>
    <w:rsid w:val="00B5759A"/>
    <w:rsid w:val="00B603AD"/>
    <w:rsid w:val="00B6405A"/>
    <w:rsid w:val="00B65185"/>
    <w:rsid w:val="00B65D78"/>
    <w:rsid w:val="00B6718A"/>
    <w:rsid w:val="00B678A7"/>
    <w:rsid w:val="00B67F27"/>
    <w:rsid w:val="00B70C6D"/>
    <w:rsid w:val="00B726CF"/>
    <w:rsid w:val="00B73B8F"/>
    <w:rsid w:val="00B747CE"/>
    <w:rsid w:val="00B775DE"/>
    <w:rsid w:val="00B81195"/>
    <w:rsid w:val="00B82607"/>
    <w:rsid w:val="00B831E5"/>
    <w:rsid w:val="00B83526"/>
    <w:rsid w:val="00B85E0C"/>
    <w:rsid w:val="00B869F3"/>
    <w:rsid w:val="00B86C09"/>
    <w:rsid w:val="00B92092"/>
    <w:rsid w:val="00B936BB"/>
    <w:rsid w:val="00B94213"/>
    <w:rsid w:val="00B94A73"/>
    <w:rsid w:val="00B950EC"/>
    <w:rsid w:val="00B9542A"/>
    <w:rsid w:val="00B960A5"/>
    <w:rsid w:val="00BA0A50"/>
    <w:rsid w:val="00BA12C0"/>
    <w:rsid w:val="00BA15F3"/>
    <w:rsid w:val="00BA1E6B"/>
    <w:rsid w:val="00BA41D8"/>
    <w:rsid w:val="00BA4FE8"/>
    <w:rsid w:val="00BA7BF0"/>
    <w:rsid w:val="00BB38CF"/>
    <w:rsid w:val="00BB49FE"/>
    <w:rsid w:val="00BB7A14"/>
    <w:rsid w:val="00BC1471"/>
    <w:rsid w:val="00BC444B"/>
    <w:rsid w:val="00BC5375"/>
    <w:rsid w:val="00BC5F1E"/>
    <w:rsid w:val="00BC71BA"/>
    <w:rsid w:val="00BC7E7C"/>
    <w:rsid w:val="00BC7F88"/>
    <w:rsid w:val="00BD2DE4"/>
    <w:rsid w:val="00BD30B2"/>
    <w:rsid w:val="00BD3444"/>
    <w:rsid w:val="00BD3842"/>
    <w:rsid w:val="00BD3DE7"/>
    <w:rsid w:val="00BD53CF"/>
    <w:rsid w:val="00BD7535"/>
    <w:rsid w:val="00BD78D1"/>
    <w:rsid w:val="00BD7CA1"/>
    <w:rsid w:val="00BD7E33"/>
    <w:rsid w:val="00BD7E51"/>
    <w:rsid w:val="00BE1B2C"/>
    <w:rsid w:val="00BE3BE7"/>
    <w:rsid w:val="00BE3E20"/>
    <w:rsid w:val="00BE4C2B"/>
    <w:rsid w:val="00BE72A8"/>
    <w:rsid w:val="00BF063A"/>
    <w:rsid w:val="00BF2246"/>
    <w:rsid w:val="00BF2263"/>
    <w:rsid w:val="00BF33A4"/>
    <w:rsid w:val="00BF3754"/>
    <w:rsid w:val="00BF4215"/>
    <w:rsid w:val="00BF43A9"/>
    <w:rsid w:val="00BF681B"/>
    <w:rsid w:val="00BF7354"/>
    <w:rsid w:val="00BF7CCC"/>
    <w:rsid w:val="00C001B2"/>
    <w:rsid w:val="00C00359"/>
    <w:rsid w:val="00C00E3F"/>
    <w:rsid w:val="00C00EEB"/>
    <w:rsid w:val="00C0148C"/>
    <w:rsid w:val="00C03067"/>
    <w:rsid w:val="00C04407"/>
    <w:rsid w:val="00C0590A"/>
    <w:rsid w:val="00C0731B"/>
    <w:rsid w:val="00C10BF4"/>
    <w:rsid w:val="00C10D1A"/>
    <w:rsid w:val="00C12020"/>
    <w:rsid w:val="00C12E04"/>
    <w:rsid w:val="00C13C5A"/>
    <w:rsid w:val="00C13CB7"/>
    <w:rsid w:val="00C15864"/>
    <w:rsid w:val="00C20417"/>
    <w:rsid w:val="00C20660"/>
    <w:rsid w:val="00C21022"/>
    <w:rsid w:val="00C210A9"/>
    <w:rsid w:val="00C21469"/>
    <w:rsid w:val="00C220CC"/>
    <w:rsid w:val="00C22990"/>
    <w:rsid w:val="00C22AB9"/>
    <w:rsid w:val="00C2313D"/>
    <w:rsid w:val="00C24050"/>
    <w:rsid w:val="00C251C4"/>
    <w:rsid w:val="00C267D1"/>
    <w:rsid w:val="00C30E6E"/>
    <w:rsid w:val="00C30ECE"/>
    <w:rsid w:val="00C31B6B"/>
    <w:rsid w:val="00C32815"/>
    <w:rsid w:val="00C34881"/>
    <w:rsid w:val="00C40991"/>
    <w:rsid w:val="00C40A0E"/>
    <w:rsid w:val="00C425DD"/>
    <w:rsid w:val="00C43299"/>
    <w:rsid w:val="00C4347E"/>
    <w:rsid w:val="00C448A9"/>
    <w:rsid w:val="00C47121"/>
    <w:rsid w:val="00C5015B"/>
    <w:rsid w:val="00C52CE0"/>
    <w:rsid w:val="00C537CC"/>
    <w:rsid w:val="00C55861"/>
    <w:rsid w:val="00C56D68"/>
    <w:rsid w:val="00C56DF1"/>
    <w:rsid w:val="00C5782A"/>
    <w:rsid w:val="00C60398"/>
    <w:rsid w:val="00C61DD9"/>
    <w:rsid w:val="00C63165"/>
    <w:rsid w:val="00C63C4C"/>
    <w:rsid w:val="00C64EB0"/>
    <w:rsid w:val="00C6557D"/>
    <w:rsid w:val="00C66823"/>
    <w:rsid w:val="00C67B10"/>
    <w:rsid w:val="00C7440B"/>
    <w:rsid w:val="00C744E7"/>
    <w:rsid w:val="00C74546"/>
    <w:rsid w:val="00C75EE2"/>
    <w:rsid w:val="00C76598"/>
    <w:rsid w:val="00C77240"/>
    <w:rsid w:val="00C77F34"/>
    <w:rsid w:val="00C80E31"/>
    <w:rsid w:val="00C80FAE"/>
    <w:rsid w:val="00C81A9C"/>
    <w:rsid w:val="00C865B6"/>
    <w:rsid w:val="00C9095C"/>
    <w:rsid w:val="00C914D8"/>
    <w:rsid w:val="00C9475E"/>
    <w:rsid w:val="00C96067"/>
    <w:rsid w:val="00C96B88"/>
    <w:rsid w:val="00CA09A8"/>
    <w:rsid w:val="00CA1B82"/>
    <w:rsid w:val="00CA24D6"/>
    <w:rsid w:val="00CA2881"/>
    <w:rsid w:val="00CA34C8"/>
    <w:rsid w:val="00CA3619"/>
    <w:rsid w:val="00CA3B8E"/>
    <w:rsid w:val="00CA3BDF"/>
    <w:rsid w:val="00CA5532"/>
    <w:rsid w:val="00CA69AB"/>
    <w:rsid w:val="00CA77F6"/>
    <w:rsid w:val="00CA7BB2"/>
    <w:rsid w:val="00CB2587"/>
    <w:rsid w:val="00CB27C9"/>
    <w:rsid w:val="00CB4B6E"/>
    <w:rsid w:val="00CB62BD"/>
    <w:rsid w:val="00CB6A42"/>
    <w:rsid w:val="00CB768C"/>
    <w:rsid w:val="00CC0294"/>
    <w:rsid w:val="00CC0A16"/>
    <w:rsid w:val="00CC463E"/>
    <w:rsid w:val="00CC61AC"/>
    <w:rsid w:val="00CC639C"/>
    <w:rsid w:val="00CC7926"/>
    <w:rsid w:val="00CC7A9E"/>
    <w:rsid w:val="00CC7E3B"/>
    <w:rsid w:val="00CD03A1"/>
    <w:rsid w:val="00CD0A95"/>
    <w:rsid w:val="00CD0AD6"/>
    <w:rsid w:val="00CD3A19"/>
    <w:rsid w:val="00CD4C34"/>
    <w:rsid w:val="00CD4D0D"/>
    <w:rsid w:val="00CD5B54"/>
    <w:rsid w:val="00CD5BF9"/>
    <w:rsid w:val="00CD60B6"/>
    <w:rsid w:val="00CD69B7"/>
    <w:rsid w:val="00CD71F3"/>
    <w:rsid w:val="00CD7E62"/>
    <w:rsid w:val="00CE10F3"/>
    <w:rsid w:val="00CE1A45"/>
    <w:rsid w:val="00CE29BE"/>
    <w:rsid w:val="00CE2B08"/>
    <w:rsid w:val="00CE36FE"/>
    <w:rsid w:val="00CE39A9"/>
    <w:rsid w:val="00CE543B"/>
    <w:rsid w:val="00CF2F2C"/>
    <w:rsid w:val="00CF4E55"/>
    <w:rsid w:val="00CF55EF"/>
    <w:rsid w:val="00CF5AA0"/>
    <w:rsid w:val="00CF7460"/>
    <w:rsid w:val="00CF75F3"/>
    <w:rsid w:val="00CF7789"/>
    <w:rsid w:val="00CF7B5A"/>
    <w:rsid w:val="00D00C3E"/>
    <w:rsid w:val="00D034F8"/>
    <w:rsid w:val="00D05FB9"/>
    <w:rsid w:val="00D06A22"/>
    <w:rsid w:val="00D06BAD"/>
    <w:rsid w:val="00D07490"/>
    <w:rsid w:val="00D13100"/>
    <w:rsid w:val="00D14299"/>
    <w:rsid w:val="00D150B2"/>
    <w:rsid w:val="00D15CB1"/>
    <w:rsid w:val="00D16FA1"/>
    <w:rsid w:val="00D22113"/>
    <w:rsid w:val="00D23A48"/>
    <w:rsid w:val="00D23CFF"/>
    <w:rsid w:val="00D249B3"/>
    <w:rsid w:val="00D255FB"/>
    <w:rsid w:val="00D25797"/>
    <w:rsid w:val="00D25928"/>
    <w:rsid w:val="00D25B9D"/>
    <w:rsid w:val="00D309B5"/>
    <w:rsid w:val="00D30EFB"/>
    <w:rsid w:val="00D37F3E"/>
    <w:rsid w:val="00D40010"/>
    <w:rsid w:val="00D425C0"/>
    <w:rsid w:val="00D432B3"/>
    <w:rsid w:val="00D44CCB"/>
    <w:rsid w:val="00D44D7F"/>
    <w:rsid w:val="00D44EE3"/>
    <w:rsid w:val="00D45D5B"/>
    <w:rsid w:val="00D5023C"/>
    <w:rsid w:val="00D50350"/>
    <w:rsid w:val="00D51F65"/>
    <w:rsid w:val="00D53932"/>
    <w:rsid w:val="00D552A9"/>
    <w:rsid w:val="00D569AB"/>
    <w:rsid w:val="00D5720E"/>
    <w:rsid w:val="00D613AE"/>
    <w:rsid w:val="00D615FD"/>
    <w:rsid w:val="00D62ED6"/>
    <w:rsid w:val="00D6411F"/>
    <w:rsid w:val="00D6437A"/>
    <w:rsid w:val="00D6483B"/>
    <w:rsid w:val="00D6577F"/>
    <w:rsid w:val="00D673F3"/>
    <w:rsid w:val="00D67D08"/>
    <w:rsid w:val="00D7103C"/>
    <w:rsid w:val="00D72479"/>
    <w:rsid w:val="00D7377D"/>
    <w:rsid w:val="00D74CF7"/>
    <w:rsid w:val="00D75411"/>
    <w:rsid w:val="00D758BF"/>
    <w:rsid w:val="00D777D9"/>
    <w:rsid w:val="00D8033D"/>
    <w:rsid w:val="00D8036B"/>
    <w:rsid w:val="00D81410"/>
    <w:rsid w:val="00D82053"/>
    <w:rsid w:val="00D85078"/>
    <w:rsid w:val="00D8590D"/>
    <w:rsid w:val="00D870AE"/>
    <w:rsid w:val="00D872AC"/>
    <w:rsid w:val="00D876AE"/>
    <w:rsid w:val="00D87EAC"/>
    <w:rsid w:val="00D90213"/>
    <w:rsid w:val="00D90E21"/>
    <w:rsid w:val="00D9169C"/>
    <w:rsid w:val="00D91915"/>
    <w:rsid w:val="00D919FA"/>
    <w:rsid w:val="00D92B12"/>
    <w:rsid w:val="00D92D5C"/>
    <w:rsid w:val="00D94DE7"/>
    <w:rsid w:val="00DA0B62"/>
    <w:rsid w:val="00DA0CCC"/>
    <w:rsid w:val="00DA2395"/>
    <w:rsid w:val="00DA3DB6"/>
    <w:rsid w:val="00DA4021"/>
    <w:rsid w:val="00DA522F"/>
    <w:rsid w:val="00DA53A3"/>
    <w:rsid w:val="00DA7466"/>
    <w:rsid w:val="00DA78FE"/>
    <w:rsid w:val="00DA7A17"/>
    <w:rsid w:val="00DB1242"/>
    <w:rsid w:val="00DB12B6"/>
    <w:rsid w:val="00DB14AD"/>
    <w:rsid w:val="00DB14AF"/>
    <w:rsid w:val="00DB240F"/>
    <w:rsid w:val="00DB3034"/>
    <w:rsid w:val="00DB3C3F"/>
    <w:rsid w:val="00DB4445"/>
    <w:rsid w:val="00DB4701"/>
    <w:rsid w:val="00DB4F21"/>
    <w:rsid w:val="00DB6F2A"/>
    <w:rsid w:val="00DC35C0"/>
    <w:rsid w:val="00DC463E"/>
    <w:rsid w:val="00DC4B4A"/>
    <w:rsid w:val="00DC533C"/>
    <w:rsid w:val="00DC5488"/>
    <w:rsid w:val="00DC6FBE"/>
    <w:rsid w:val="00DC7B89"/>
    <w:rsid w:val="00DC7F0F"/>
    <w:rsid w:val="00DD160B"/>
    <w:rsid w:val="00DD305C"/>
    <w:rsid w:val="00DD5FCC"/>
    <w:rsid w:val="00DD6978"/>
    <w:rsid w:val="00DD7BD4"/>
    <w:rsid w:val="00DD7CAE"/>
    <w:rsid w:val="00DE1332"/>
    <w:rsid w:val="00DE27FF"/>
    <w:rsid w:val="00DE40D1"/>
    <w:rsid w:val="00DE4EF6"/>
    <w:rsid w:val="00DF3C28"/>
    <w:rsid w:val="00DF4610"/>
    <w:rsid w:val="00DF461C"/>
    <w:rsid w:val="00DF67EE"/>
    <w:rsid w:val="00DF73A0"/>
    <w:rsid w:val="00DF74E1"/>
    <w:rsid w:val="00DF7CF9"/>
    <w:rsid w:val="00E00919"/>
    <w:rsid w:val="00E00C67"/>
    <w:rsid w:val="00E00CA7"/>
    <w:rsid w:val="00E024A3"/>
    <w:rsid w:val="00E04832"/>
    <w:rsid w:val="00E07A3E"/>
    <w:rsid w:val="00E10A7D"/>
    <w:rsid w:val="00E10DEA"/>
    <w:rsid w:val="00E11178"/>
    <w:rsid w:val="00E11A02"/>
    <w:rsid w:val="00E13C37"/>
    <w:rsid w:val="00E140BC"/>
    <w:rsid w:val="00E1595E"/>
    <w:rsid w:val="00E15E69"/>
    <w:rsid w:val="00E174BA"/>
    <w:rsid w:val="00E174CA"/>
    <w:rsid w:val="00E17BCF"/>
    <w:rsid w:val="00E21A71"/>
    <w:rsid w:val="00E21D33"/>
    <w:rsid w:val="00E2241E"/>
    <w:rsid w:val="00E225CE"/>
    <w:rsid w:val="00E22F30"/>
    <w:rsid w:val="00E22FA2"/>
    <w:rsid w:val="00E23BB4"/>
    <w:rsid w:val="00E23C2B"/>
    <w:rsid w:val="00E24724"/>
    <w:rsid w:val="00E259B7"/>
    <w:rsid w:val="00E25E73"/>
    <w:rsid w:val="00E26970"/>
    <w:rsid w:val="00E30594"/>
    <w:rsid w:val="00E30646"/>
    <w:rsid w:val="00E30787"/>
    <w:rsid w:val="00E31710"/>
    <w:rsid w:val="00E3262A"/>
    <w:rsid w:val="00E32CD3"/>
    <w:rsid w:val="00E33A8B"/>
    <w:rsid w:val="00E34573"/>
    <w:rsid w:val="00E35D83"/>
    <w:rsid w:val="00E37043"/>
    <w:rsid w:val="00E4026D"/>
    <w:rsid w:val="00E42860"/>
    <w:rsid w:val="00E43CA6"/>
    <w:rsid w:val="00E45BBB"/>
    <w:rsid w:val="00E46C1E"/>
    <w:rsid w:val="00E46F1A"/>
    <w:rsid w:val="00E50EE0"/>
    <w:rsid w:val="00E51DE6"/>
    <w:rsid w:val="00E526FA"/>
    <w:rsid w:val="00E548DE"/>
    <w:rsid w:val="00E55ED0"/>
    <w:rsid w:val="00E56C45"/>
    <w:rsid w:val="00E5755D"/>
    <w:rsid w:val="00E60897"/>
    <w:rsid w:val="00E63DE2"/>
    <w:rsid w:val="00E64504"/>
    <w:rsid w:val="00E64685"/>
    <w:rsid w:val="00E64ADA"/>
    <w:rsid w:val="00E67245"/>
    <w:rsid w:val="00E7037F"/>
    <w:rsid w:val="00E70B68"/>
    <w:rsid w:val="00E733C9"/>
    <w:rsid w:val="00E7346A"/>
    <w:rsid w:val="00E73795"/>
    <w:rsid w:val="00E73C6B"/>
    <w:rsid w:val="00E74AB8"/>
    <w:rsid w:val="00E75F65"/>
    <w:rsid w:val="00E777AE"/>
    <w:rsid w:val="00E80032"/>
    <w:rsid w:val="00E823AA"/>
    <w:rsid w:val="00E84381"/>
    <w:rsid w:val="00E8493D"/>
    <w:rsid w:val="00E8502B"/>
    <w:rsid w:val="00E857C6"/>
    <w:rsid w:val="00E86C67"/>
    <w:rsid w:val="00E86C9D"/>
    <w:rsid w:val="00E87391"/>
    <w:rsid w:val="00E913A2"/>
    <w:rsid w:val="00E91E9C"/>
    <w:rsid w:val="00E93715"/>
    <w:rsid w:val="00E95A7C"/>
    <w:rsid w:val="00E9797F"/>
    <w:rsid w:val="00E97FDE"/>
    <w:rsid w:val="00EA1728"/>
    <w:rsid w:val="00EA19B5"/>
    <w:rsid w:val="00EA29FE"/>
    <w:rsid w:val="00EA5095"/>
    <w:rsid w:val="00EA51F8"/>
    <w:rsid w:val="00EA740B"/>
    <w:rsid w:val="00EA7E85"/>
    <w:rsid w:val="00EB0D3D"/>
    <w:rsid w:val="00EB0D9D"/>
    <w:rsid w:val="00EB1BDA"/>
    <w:rsid w:val="00EB3737"/>
    <w:rsid w:val="00EB5F78"/>
    <w:rsid w:val="00EC11A4"/>
    <w:rsid w:val="00EC3E0F"/>
    <w:rsid w:val="00EC4188"/>
    <w:rsid w:val="00EC4E8A"/>
    <w:rsid w:val="00EC60EE"/>
    <w:rsid w:val="00EC718E"/>
    <w:rsid w:val="00EC78D1"/>
    <w:rsid w:val="00EC7CA6"/>
    <w:rsid w:val="00ED00A2"/>
    <w:rsid w:val="00ED01C3"/>
    <w:rsid w:val="00ED412E"/>
    <w:rsid w:val="00ED4EC1"/>
    <w:rsid w:val="00ED5553"/>
    <w:rsid w:val="00ED6309"/>
    <w:rsid w:val="00ED7364"/>
    <w:rsid w:val="00ED7952"/>
    <w:rsid w:val="00ED7A8C"/>
    <w:rsid w:val="00EE267A"/>
    <w:rsid w:val="00EE2942"/>
    <w:rsid w:val="00EE2AA9"/>
    <w:rsid w:val="00EE3522"/>
    <w:rsid w:val="00EE4824"/>
    <w:rsid w:val="00EE4BA2"/>
    <w:rsid w:val="00EF035B"/>
    <w:rsid w:val="00EF0966"/>
    <w:rsid w:val="00EF0CC6"/>
    <w:rsid w:val="00EF0CF6"/>
    <w:rsid w:val="00EF3F53"/>
    <w:rsid w:val="00EF4C0C"/>
    <w:rsid w:val="00EF4FBC"/>
    <w:rsid w:val="00EF51E6"/>
    <w:rsid w:val="00EF6799"/>
    <w:rsid w:val="00EF7115"/>
    <w:rsid w:val="00EF7CC3"/>
    <w:rsid w:val="00F00790"/>
    <w:rsid w:val="00F02409"/>
    <w:rsid w:val="00F02F27"/>
    <w:rsid w:val="00F034D2"/>
    <w:rsid w:val="00F03FD0"/>
    <w:rsid w:val="00F05B6D"/>
    <w:rsid w:val="00F07F52"/>
    <w:rsid w:val="00F12170"/>
    <w:rsid w:val="00F12C36"/>
    <w:rsid w:val="00F15BC1"/>
    <w:rsid w:val="00F1611B"/>
    <w:rsid w:val="00F16FB8"/>
    <w:rsid w:val="00F17CF5"/>
    <w:rsid w:val="00F2063E"/>
    <w:rsid w:val="00F20976"/>
    <w:rsid w:val="00F20C34"/>
    <w:rsid w:val="00F210B7"/>
    <w:rsid w:val="00F212E9"/>
    <w:rsid w:val="00F21458"/>
    <w:rsid w:val="00F23942"/>
    <w:rsid w:val="00F23C90"/>
    <w:rsid w:val="00F26C4D"/>
    <w:rsid w:val="00F273E8"/>
    <w:rsid w:val="00F27742"/>
    <w:rsid w:val="00F30332"/>
    <w:rsid w:val="00F3072B"/>
    <w:rsid w:val="00F318EB"/>
    <w:rsid w:val="00F3347D"/>
    <w:rsid w:val="00F335BC"/>
    <w:rsid w:val="00F350B9"/>
    <w:rsid w:val="00F35FE9"/>
    <w:rsid w:val="00F36B59"/>
    <w:rsid w:val="00F374F1"/>
    <w:rsid w:val="00F404CD"/>
    <w:rsid w:val="00F40A0C"/>
    <w:rsid w:val="00F41B07"/>
    <w:rsid w:val="00F42DC7"/>
    <w:rsid w:val="00F435A7"/>
    <w:rsid w:val="00F46507"/>
    <w:rsid w:val="00F46C39"/>
    <w:rsid w:val="00F47BB9"/>
    <w:rsid w:val="00F5083A"/>
    <w:rsid w:val="00F52E45"/>
    <w:rsid w:val="00F52F75"/>
    <w:rsid w:val="00F5543A"/>
    <w:rsid w:val="00F56591"/>
    <w:rsid w:val="00F56C4E"/>
    <w:rsid w:val="00F57C21"/>
    <w:rsid w:val="00F6199F"/>
    <w:rsid w:val="00F62604"/>
    <w:rsid w:val="00F628BD"/>
    <w:rsid w:val="00F64183"/>
    <w:rsid w:val="00F65E78"/>
    <w:rsid w:val="00F66B5D"/>
    <w:rsid w:val="00F7099F"/>
    <w:rsid w:val="00F74409"/>
    <w:rsid w:val="00F75150"/>
    <w:rsid w:val="00F76B42"/>
    <w:rsid w:val="00F76E0A"/>
    <w:rsid w:val="00F77CBB"/>
    <w:rsid w:val="00F81C66"/>
    <w:rsid w:val="00F84A99"/>
    <w:rsid w:val="00F8616A"/>
    <w:rsid w:val="00F86560"/>
    <w:rsid w:val="00F87213"/>
    <w:rsid w:val="00F90ED0"/>
    <w:rsid w:val="00F94A9F"/>
    <w:rsid w:val="00F95B79"/>
    <w:rsid w:val="00F960EC"/>
    <w:rsid w:val="00F97355"/>
    <w:rsid w:val="00FA1FB2"/>
    <w:rsid w:val="00FA2741"/>
    <w:rsid w:val="00FA2A61"/>
    <w:rsid w:val="00FA3E7E"/>
    <w:rsid w:val="00FA42F9"/>
    <w:rsid w:val="00FA6A64"/>
    <w:rsid w:val="00FB0E07"/>
    <w:rsid w:val="00FB2421"/>
    <w:rsid w:val="00FB31B9"/>
    <w:rsid w:val="00FB3F25"/>
    <w:rsid w:val="00FB70A4"/>
    <w:rsid w:val="00FB7B22"/>
    <w:rsid w:val="00FC0FD1"/>
    <w:rsid w:val="00FC1EF0"/>
    <w:rsid w:val="00FC2785"/>
    <w:rsid w:val="00FC64FB"/>
    <w:rsid w:val="00FC7865"/>
    <w:rsid w:val="00FD46B0"/>
    <w:rsid w:val="00FD6E02"/>
    <w:rsid w:val="00FE0FFC"/>
    <w:rsid w:val="00FE2DC3"/>
    <w:rsid w:val="00FE3326"/>
    <w:rsid w:val="00FF0CBF"/>
    <w:rsid w:val="00FF1252"/>
    <w:rsid w:val="00FF1932"/>
    <w:rsid w:val="00FF1CCE"/>
    <w:rsid w:val="00FF2EE4"/>
    <w:rsid w:val="00FF414B"/>
    <w:rsid w:val="00FF458E"/>
    <w:rsid w:val="00FF6C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isiresearchsoft-com/cwyw" w:name="citation"/>
  <w:smartTagType w:namespaceuri="urn:schemas-microsoft-com:office:smarttags" w:name="tim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9">
      <o:colormru v:ext="edit" colors="#9cf"/>
    </o:shapedefaults>
    <o:shapelayout v:ext="edit">
      <o:idmap v:ext="edit" data="1"/>
    </o:shapelayout>
  </w:shapeDefaults>
  <w:decimalSymbol w:val="."/>
  <w:listSeparator w:val=","/>
  <w14:docId w14:val="7D292215"/>
  <w15:docId w15:val="{5972E969-19FD-4DC0-9F05-F6B18910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val="en-GB"/>
    </w:rPr>
  </w:style>
  <w:style w:type="paragraph" w:styleId="Heading1">
    <w:name w:val="heading 1"/>
    <w:basedOn w:val="Normal"/>
    <w:next w:val="Normal"/>
    <w:link w:val="Heading1Char"/>
    <w:qFormat/>
    <w:rsid w:val="00D51F65"/>
    <w:pPr>
      <w:keepNext/>
      <w:outlineLvl w:val="0"/>
    </w:pPr>
    <w:rPr>
      <w:b/>
      <w:bCs/>
      <w:sz w:val="44"/>
      <w:lang w:val="en-US"/>
    </w:rPr>
  </w:style>
  <w:style w:type="paragraph" w:styleId="Heading2">
    <w:name w:val="heading 2"/>
    <w:basedOn w:val="Normal"/>
    <w:next w:val="Normal"/>
    <w:qFormat/>
    <w:rsid w:val="005F7356"/>
    <w:pPr>
      <w:keepNext/>
      <w:spacing w:before="240" w:after="60"/>
      <w:outlineLvl w:val="1"/>
    </w:pPr>
    <w:rPr>
      <w:rFonts w:ascii="Arial" w:hAnsi="Arial" w:cs="Arial"/>
      <w:b/>
      <w:bCs/>
      <w:i/>
      <w:iCs/>
      <w:sz w:val="32"/>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rsid w:val="00A64F46"/>
    <w:pPr>
      <w:keepNext/>
      <w:outlineLvl w:val="3"/>
    </w:pPr>
    <w:rPr>
      <w:b/>
      <w:bCs/>
      <w:lang w:val="sv-SE"/>
    </w:rPr>
  </w:style>
  <w:style w:type="paragraph" w:styleId="Heading5">
    <w:name w:val="heading 5"/>
    <w:basedOn w:val="Normal"/>
    <w:next w:val="Normal"/>
    <w:qFormat/>
    <w:pPr>
      <w:keepNext/>
      <w:jc w:val="both"/>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styleId="Header">
    <w:name w:val="header"/>
    <w:basedOn w:val="Normal"/>
    <w:pPr>
      <w:tabs>
        <w:tab w:val="center" w:pos="4536"/>
        <w:tab w:val="right" w:pos="9072"/>
      </w:tabs>
    </w:pPr>
  </w:style>
  <w:style w:type="paragraph" w:styleId="TOC1">
    <w:name w:val="toc 1"/>
    <w:basedOn w:val="Normal"/>
    <w:next w:val="Normal"/>
    <w:autoRedefine/>
    <w:uiPriority w:val="39"/>
    <w:pPr>
      <w:spacing w:before="120" w:after="120"/>
    </w:pPr>
    <w:rPr>
      <w:b/>
      <w:bCs/>
      <w:caps/>
      <w:sz w:val="20"/>
      <w:szCs w:val="20"/>
    </w:rPr>
  </w:style>
  <w:style w:type="paragraph" w:styleId="TOC2">
    <w:name w:val="toc 2"/>
    <w:basedOn w:val="Normal"/>
    <w:next w:val="Normal"/>
    <w:autoRedefine/>
    <w:uiPriority w:val="39"/>
    <w:pPr>
      <w:ind w:left="240"/>
    </w:pPr>
    <w:rPr>
      <w:smallCaps/>
      <w:sz w:val="20"/>
      <w:szCs w:val="20"/>
    </w:rPr>
  </w:style>
  <w:style w:type="paragraph" w:styleId="TOC3">
    <w:name w:val="toc 3"/>
    <w:basedOn w:val="Normal"/>
    <w:next w:val="Normal"/>
    <w:autoRedefine/>
    <w:uiPriority w:val="39"/>
    <w:pPr>
      <w:ind w:left="480"/>
    </w:pPr>
    <w:rPr>
      <w:i/>
      <w:iCs/>
      <w:sz w:val="20"/>
      <w:szCs w:val="20"/>
    </w:rPr>
  </w:style>
  <w:style w:type="paragraph" w:styleId="TOC4">
    <w:name w:val="toc 4"/>
    <w:basedOn w:val="Normal"/>
    <w:next w:val="Normal"/>
    <w:autoRedefine/>
    <w:semiHidden/>
    <w:pPr>
      <w:ind w:left="720"/>
    </w:pPr>
    <w:rPr>
      <w:sz w:val="18"/>
      <w:szCs w:val="18"/>
    </w:rPr>
  </w:style>
  <w:style w:type="paragraph" w:styleId="TOC5">
    <w:name w:val="toc 5"/>
    <w:basedOn w:val="Normal"/>
    <w:next w:val="Normal"/>
    <w:autoRedefine/>
    <w:semiHidden/>
    <w:pPr>
      <w:ind w:left="960"/>
    </w:pPr>
    <w:rPr>
      <w:sz w:val="18"/>
      <w:szCs w:val="18"/>
    </w:rPr>
  </w:style>
  <w:style w:type="paragraph" w:styleId="TOC6">
    <w:name w:val="toc 6"/>
    <w:basedOn w:val="Normal"/>
    <w:next w:val="Normal"/>
    <w:autoRedefine/>
    <w:semiHidden/>
    <w:pPr>
      <w:ind w:left="1200"/>
    </w:pPr>
    <w:rPr>
      <w:sz w:val="18"/>
      <w:szCs w:val="18"/>
    </w:rPr>
  </w:style>
  <w:style w:type="paragraph" w:styleId="TOC7">
    <w:name w:val="toc 7"/>
    <w:basedOn w:val="Normal"/>
    <w:next w:val="Normal"/>
    <w:autoRedefine/>
    <w:semiHidden/>
    <w:pPr>
      <w:ind w:left="1440"/>
    </w:pPr>
    <w:rPr>
      <w:sz w:val="18"/>
      <w:szCs w:val="18"/>
    </w:rPr>
  </w:style>
  <w:style w:type="paragraph" w:styleId="TOC8">
    <w:name w:val="toc 8"/>
    <w:basedOn w:val="Normal"/>
    <w:next w:val="Normal"/>
    <w:autoRedefine/>
    <w:semiHidden/>
    <w:pPr>
      <w:ind w:left="1680"/>
    </w:pPr>
    <w:rPr>
      <w:sz w:val="18"/>
      <w:szCs w:val="18"/>
    </w:rPr>
  </w:style>
  <w:style w:type="paragraph" w:styleId="TOC9">
    <w:name w:val="toc 9"/>
    <w:basedOn w:val="Normal"/>
    <w:next w:val="Normal"/>
    <w:autoRedefine/>
    <w:semiHidden/>
    <w:pPr>
      <w:ind w:left="1920"/>
    </w:pPr>
    <w:rPr>
      <w:sz w:val="18"/>
      <w:szCs w:val="18"/>
    </w:rPr>
  </w:style>
  <w:style w:type="character" w:styleId="Hyperlink">
    <w:name w:val="Hyperlink"/>
    <w:basedOn w:val="DefaultParagraphFont"/>
    <w:uiPriority w:val="99"/>
    <w:rPr>
      <w:color w:val="0000FF"/>
      <w:u w:val="single"/>
    </w:rPr>
  </w:style>
  <w:style w:type="paragraph" w:styleId="BodyText">
    <w:name w:val="Body Text"/>
    <w:basedOn w:val="Normal"/>
    <w:pPr>
      <w:jc w:val="both"/>
    </w:pPr>
  </w:style>
  <w:style w:type="paragraph" w:styleId="FootnoteText">
    <w:name w:val="footnote text"/>
    <w:basedOn w:val="Normal"/>
    <w:semiHidden/>
    <w:rPr>
      <w:sz w:val="20"/>
      <w:szCs w:val="20"/>
    </w:rPr>
  </w:style>
  <w:style w:type="character" w:styleId="FootnoteReference">
    <w:name w:val="footnote reference"/>
    <w:basedOn w:val="DefaultParagraphFont"/>
    <w:semiHidden/>
    <w:rPr>
      <w:vertAlign w:val="superscript"/>
    </w:rPr>
  </w:style>
  <w:style w:type="paragraph" w:styleId="Caption">
    <w:name w:val="caption"/>
    <w:basedOn w:val="Normal"/>
    <w:next w:val="Normal"/>
    <w:qFormat/>
    <w:rsid w:val="00C9095C"/>
    <w:pPr>
      <w:spacing w:before="120" w:after="120"/>
    </w:pPr>
    <w:rPr>
      <w:b/>
      <w:bCs/>
      <w:sz w:val="20"/>
      <w:szCs w:val="20"/>
    </w:rPr>
  </w:style>
  <w:style w:type="table" w:styleId="TableGrid">
    <w:name w:val="Table Grid"/>
    <w:basedOn w:val="TableNormal"/>
    <w:rsid w:val="00F02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rsid w:val="0094753A"/>
  </w:style>
  <w:style w:type="paragraph" w:customStyle="1" w:styleId="Clearformatting">
    <w:name w:val="Clear formatting"/>
    <w:basedOn w:val="Heading1"/>
    <w:link w:val="ClearformattingChar"/>
    <w:rsid w:val="0053362E"/>
    <w:pPr>
      <w:spacing w:line="280" w:lineRule="atLeast"/>
      <w:jc w:val="both"/>
    </w:pPr>
    <w:rPr>
      <w:b w:val="0"/>
    </w:rPr>
  </w:style>
  <w:style w:type="character" w:customStyle="1" w:styleId="Heading1Char">
    <w:name w:val="Heading 1 Char"/>
    <w:basedOn w:val="DefaultParagraphFont"/>
    <w:link w:val="Heading1"/>
    <w:rsid w:val="00D51F65"/>
    <w:rPr>
      <w:b/>
      <w:bCs/>
      <w:sz w:val="44"/>
      <w:szCs w:val="24"/>
    </w:rPr>
  </w:style>
  <w:style w:type="character" w:customStyle="1" w:styleId="ClearformattingChar">
    <w:name w:val="Clear formatting Char"/>
    <w:basedOn w:val="Heading1Char"/>
    <w:link w:val="Clearformatting"/>
    <w:rsid w:val="0053362E"/>
    <w:rPr>
      <w:b/>
      <w:bCs/>
      <w:sz w:val="24"/>
      <w:szCs w:val="24"/>
      <w:lang w:val="en-GB" w:eastAsia="en-US" w:bidi="ar-SA"/>
    </w:rPr>
  </w:style>
  <w:style w:type="paragraph" w:customStyle="1" w:styleId="Couriernew">
    <w:name w:val="Courier new"/>
    <w:basedOn w:val="Normal"/>
    <w:rsid w:val="00E60897"/>
    <w:pPr>
      <w:jc w:val="both"/>
    </w:pPr>
  </w:style>
  <w:style w:type="paragraph" w:customStyle="1" w:styleId="Air">
    <w:name w:val="Air"/>
    <w:basedOn w:val="Clearformatting"/>
    <w:rsid w:val="007E7916"/>
  </w:style>
  <w:style w:type="paragraph" w:styleId="DocumentMap">
    <w:name w:val="Document Map"/>
    <w:basedOn w:val="Normal"/>
    <w:semiHidden/>
    <w:rsid w:val="00CE2B08"/>
    <w:pPr>
      <w:shd w:val="clear" w:color="auto" w:fill="000080"/>
    </w:pPr>
    <w:rPr>
      <w:rFonts w:ascii="Tahoma" w:hAnsi="Tahoma" w:cs="Tahoma"/>
    </w:rPr>
  </w:style>
  <w:style w:type="table" w:styleId="TableSimple2">
    <w:name w:val="Table Simple 2"/>
    <w:basedOn w:val="TableNormal"/>
    <w:rsid w:val="00B67F2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BalloonText">
    <w:name w:val="Balloon Text"/>
    <w:basedOn w:val="Normal"/>
    <w:link w:val="BalloonTextChar"/>
    <w:uiPriority w:val="99"/>
    <w:semiHidden/>
    <w:unhideWhenUsed/>
    <w:rsid w:val="00292B4F"/>
    <w:rPr>
      <w:rFonts w:ascii="Tahoma" w:hAnsi="Tahoma" w:cs="Tahoma"/>
      <w:sz w:val="16"/>
      <w:szCs w:val="16"/>
    </w:rPr>
  </w:style>
  <w:style w:type="character" w:customStyle="1" w:styleId="BalloonTextChar">
    <w:name w:val="Balloon Text Char"/>
    <w:basedOn w:val="DefaultParagraphFont"/>
    <w:link w:val="BalloonText"/>
    <w:uiPriority w:val="99"/>
    <w:semiHidden/>
    <w:rsid w:val="00292B4F"/>
    <w:rPr>
      <w:rFonts w:ascii="Tahoma" w:hAnsi="Tahoma" w:cs="Tahoma"/>
      <w:sz w:val="16"/>
      <w:szCs w:val="16"/>
      <w:lang w:val="en-GB"/>
    </w:rPr>
  </w:style>
  <w:style w:type="paragraph" w:styleId="ListParagraph">
    <w:name w:val="List Paragraph"/>
    <w:basedOn w:val="Normal"/>
    <w:uiPriority w:val="34"/>
    <w:qFormat/>
    <w:rsid w:val="002D6C1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8510306">
      <w:bodyDiv w:val="1"/>
      <w:marLeft w:val="0"/>
      <w:marRight w:val="0"/>
      <w:marTop w:val="0"/>
      <w:marBottom w:val="0"/>
      <w:divBdr>
        <w:top w:val="none" w:sz="0" w:space="0" w:color="auto"/>
        <w:left w:val="none" w:sz="0" w:space="0" w:color="auto"/>
        <w:bottom w:val="none" w:sz="0" w:space="0" w:color="auto"/>
        <w:right w:val="none" w:sz="0" w:space="0" w:color="auto"/>
      </w:divBdr>
      <w:divsChild>
        <w:div w:id="44572582">
          <w:blockQuote w:val="1"/>
          <w:marLeft w:val="720"/>
          <w:marRight w:val="720"/>
          <w:marTop w:val="100"/>
          <w:marBottom w:val="100"/>
          <w:divBdr>
            <w:top w:val="none" w:sz="0" w:space="0" w:color="auto"/>
            <w:left w:val="none" w:sz="0" w:space="0" w:color="auto"/>
            <w:bottom w:val="none" w:sz="0" w:space="0" w:color="auto"/>
            <w:right w:val="none" w:sz="0" w:space="0" w:color="auto"/>
          </w:divBdr>
        </w:div>
        <w:div w:id="82186423">
          <w:blockQuote w:val="1"/>
          <w:marLeft w:val="720"/>
          <w:marRight w:val="720"/>
          <w:marTop w:val="100"/>
          <w:marBottom w:val="100"/>
          <w:divBdr>
            <w:top w:val="none" w:sz="0" w:space="0" w:color="auto"/>
            <w:left w:val="none" w:sz="0" w:space="0" w:color="auto"/>
            <w:bottom w:val="none" w:sz="0" w:space="0" w:color="auto"/>
            <w:right w:val="none" w:sz="0" w:space="0" w:color="auto"/>
          </w:divBdr>
        </w:div>
        <w:div w:id="865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98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81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94918642">
          <w:blockQuote w:val="1"/>
          <w:marLeft w:val="720"/>
          <w:marRight w:val="720"/>
          <w:marTop w:val="100"/>
          <w:marBottom w:val="100"/>
          <w:divBdr>
            <w:top w:val="none" w:sz="0" w:space="0" w:color="auto"/>
            <w:left w:val="none" w:sz="0" w:space="0" w:color="auto"/>
            <w:bottom w:val="none" w:sz="0" w:space="0" w:color="auto"/>
            <w:right w:val="none" w:sz="0" w:space="0" w:color="auto"/>
          </w:divBdr>
        </w:div>
        <w:div w:id="306711814">
          <w:blockQuote w:val="1"/>
          <w:marLeft w:val="720"/>
          <w:marRight w:val="720"/>
          <w:marTop w:val="100"/>
          <w:marBottom w:val="100"/>
          <w:divBdr>
            <w:top w:val="none" w:sz="0" w:space="0" w:color="auto"/>
            <w:left w:val="none" w:sz="0" w:space="0" w:color="auto"/>
            <w:bottom w:val="none" w:sz="0" w:space="0" w:color="auto"/>
            <w:right w:val="none" w:sz="0" w:space="0" w:color="auto"/>
          </w:divBdr>
        </w:div>
        <w:div w:id="329984275">
          <w:blockQuote w:val="1"/>
          <w:marLeft w:val="720"/>
          <w:marRight w:val="720"/>
          <w:marTop w:val="100"/>
          <w:marBottom w:val="100"/>
          <w:divBdr>
            <w:top w:val="none" w:sz="0" w:space="0" w:color="auto"/>
            <w:left w:val="none" w:sz="0" w:space="0" w:color="auto"/>
            <w:bottom w:val="none" w:sz="0" w:space="0" w:color="auto"/>
            <w:right w:val="none" w:sz="0" w:space="0" w:color="auto"/>
          </w:divBdr>
        </w:div>
        <w:div w:id="34028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379520913">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74634">
          <w:blockQuote w:val="1"/>
          <w:marLeft w:val="720"/>
          <w:marRight w:val="720"/>
          <w:marTop w:val="100"/>
          <w:marBottom w:val="100"/>
          <w:divBdr>
            <w:top w:val="none" w:sz="0" w:space="0" w:color="auto"/>
            <w:left w:val="none" w:sz="0" w:space="0" w:color="auto"/>
            <w:bottom w:val="none" w:sz="0" w:space="0" w:color="auto"/>
            <w:right w:val="none" w:sz="0" w:space="0" w:color="auto"/>
          </w:divBdr>
        </w:div>
        <w:div w:id="470562764">
          <w:blockQuote w:val="1"/>
          <w:marLeft w:val="720"/>
          <w:marRight w:val="720"/>
          <w:marTop w:val="100"/>
          <w:marBottom w:val="100"/>
          <w:divBdr>
            <w:top w:val="none" w:sz="0" w:space="0" w:color="auto"/>
            <w:left w:val="none" w:sz="0" w:space="0" w:color="auto"/>
            <w:bottom w:val="none" w:sz="0" w:space="0" w:color="auto"/>
            <w:right w:val="none" w:sz="0" w:space="0" w:color="auto"/>
          </w:divBdr>
        </w:div>
        <w:div w:id="516969929">
          <w:blockQuote w:val="1"/>
          <w:marLeft w:val="720"/>
          <w:marRight w:val="720"/>
          <w:marTop w:val="100"/>
          <w:marBottom w:val="100"/>
          <w:divBdr>
            <w:top w:val="none" w:sz="0" w:space="0" w:color="auto"/>
            <w:left w:val="none" w:sz="0" w:space="0" w:color="auto"/>
            <w:bottom w:val="none" w:sz="0" w:space="0" w:color="auto"/>
            <w:right w:val="none" w:sz="0" w:space="0" w:color="auto"/>
          </w:divBdr>
        </w:div>
        <w:div w:id="587925807">
          <w:blockQuote w:val="1"/>
          <w:marLeft w:val="720"/>
          <w:marRight w:val="720"/>
          <w:marTop w:val="100"/>
          <w:marBottom w:val="100"/>
          <w:divBdr>
            <w:top w:val="none" w:sz="0" w:space="0" w:color="auto"/>
            <w:left w:val="none" w:sz="0" w:space="0" w:color="auto"/>
            <w:bottom w:val="none" w:sz="0" w:space="0" w:color="auto"/>
            <w:right w:val="none" w:sz="0" w:space="0" w:color="auto"/>
          </w:divBdr>
        </w:div>
        <w:div w:id="598949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02361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01888">
          <w:blockQuote w:val="1"/>
          <w:marLeft w:val="720"/>
          <w:marRight w:val="720"/>
          <w:marTop w:val="100"/>
          <w:marBottom w:val="100"/>
          <w:divBdr>
            <w:top w:val="none" w:sz="0" w:space="0" w:color="auto"/>
            <w:left w:val="none" w:sz="0" w:space="0" w:color="auto"/>
            <w:bottom w:val="none" w:sz="0" w:space="0" w:color="auto"/>
            <w:right w:val="none" w:sz="0" w:space="0" w:color="auto"/>
          </w:divBdr>
        </w:div>
        <w:div w:id="771319746">
          <w:blockQuote w:val="1"/>
          <w:marLeft w:val="720"/>
          <w:marRight w:val="720"/>
          <w:marTop w:val="100"/>
          <w:marBottom w:val="100"/>
          <w:divBdr>
            <w:top w:val="none" w:sz="0" w:space="0" w:color="auto"/>
            <w:left w:val="none" w:sz="0" w:space="0" w:color="auto"/>
            <w:bottom w:val="none" w:sz="0" w:space="0" w:color="auto"/>
            <w:right w:val="none" w:sz="0" w:space="0" w:color="auto"/>
          </w:divBdr>
        </w:div>
        <w:div w:id="771779216">
          <w:blockQuote w:val="1"/>
          <w:marLeft w:val="720"/>
          <w:marRight w:val="720"/>
          <w:marTop w:val="100"/>
          <w:marBottom w:val="100"/>
          <w:divBdr>
            <w:top w:val="none" w:sz="0" w:space="0" w:color="auto"/>
            <w:left w:val="none" w:sz="0" w:space="0" w:color="auto"/>
            <w:bottom w:val="none" w:sz="0" w:space="0" w:color="auto"/>
            <w:right w:val="none" w:sz="0" w:space="0" w:color="auto"/>
          </w:divBdr>
        </w:div>
        <w:div w:id="802771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419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990994">
          <w:blockQuote w:val="1"/>
          <w:marLeft w:val="720"/>
          <w:marRight w:val="720"/>
          <w:marTop w:val="100"/>
          <w:marBottom w:val="100"/>
          <w:divBdr>
            <w:top w:val="none" w:sz="0" w:space="0" w:color="auto"/>
            <w:left w:val="none" w:sz="0" w:space="0" w:color="auto"/>
            <w:bottom w:val="none" w:sz="0" w:space="0" w:color="auto"/>
            <w:right w:val="none" w:sz="0" w:space="0" w:color="auto"/>
          </w:divBdr>
        </w:div>
        <w:div w:id="819689430">
          <w:blockQuote w:val="1"/>
          <w:marLeft w:val="720"/>
          <w:marRight w:val="720"/>
          <w:marTop w:val="100"/>
          <w:marBottom w:val="100"/>
          <w:divBdr>
            <w:top w:val="none" w:sz="0" w:space="0" w:color="auto"/>
            <w:left w:val="none" w:sz="0" w:space="0" w:color="auto"/>
            <w:bottom w:val="none" w:sz="0" w:space="0" w:color="auto"/>
            <w:right w:val="none" w:sz="0" w:space="0" w:color="auto"/>
          </w:divBdr>
        </w:div>
        <w:div w:id="830680760">
          <w:blockQuote w:val="1"/>
          <w:marLeft w:val="720"/>
          <w:marRight w:val="720"/>
          <w:marTop w:val="100"/>
          <w:marBottom w:val="100"/>
          <w:divBdr>
            <w:top w:val="none" w:sz="0" w:space="0" w:color="auto"/>
            <w:left w:val="none" w:sz="0" w:space="0" w:color="auto"/>
            <w:bottom w:val="none" w:sz="0" w:space="0" w:color="auto"/>
            <w:right w:val="none" w:sz="0" w:space="0" w:color="auto"/>
          </w:divBdr>
        </w:div>
        <w:div w:id="935214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856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961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785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02015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437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92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229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203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486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8698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1261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2017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97068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1626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704433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5745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004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044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7262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0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702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02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311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796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6618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470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800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4816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44587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69408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97762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6989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8090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7895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35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2404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05777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531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574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983997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14028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477504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552265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519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9.jpeg"/><Relationship Id="rId11" Type="http://schemas.openxmlformats.org/officeDocument/2006/relationships/package" Target="embeddings/Microsoft_PowerPoint_Presentation.pptx"/><Relationship Id="rId32" Type="http://schemas.openxmlformats.org/officeDocument/2006/relationships/image" Target="media/image25.png"/><Relationship Id="rId37" Type="http://schemas.openxmlformats.org/officeDocument/2006/relationships/hyperlink" Target="http://www.putty.org"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www.axis.se"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hyperlink" Target="http://www.beck-ipc.com" TargetMode="External"/><Relationship Id="rId85" Type="http://schemas.openxmlformats.org/officeDocument/2006/relationships/image" Target="media/image74.pn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jpeg"/><Relationship Id="rId41" Type="http://schemas.openxmlformats.org/officeDocument/2006/relationships/image" Target="media/image32.emf"/><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4.emf"/><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oleObject" Target="embeddings/oleObject1.bin"/><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emf"/><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oter" Target="footer2.xml"/><Relationship Id="rId10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emf"/><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hyperlink" Target="https://filezilla-project.org/"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footer" Target="footer1.xm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219F39-DCDC-4483-AE89-9351A99E15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101</Pages>
  <Words>23820</Words>
  <Characters>135778</Characters>
  <Application>Microsoft Office Word</Application>
  <DocSecurity>0</DocSecurity>
  <Lines>1131</Lines>
  <Paragraphs>318</Paragraphs>
  <ScaleCrop>false</ScaleCrop>
  <HeadingPairs>
    <vt:vector size="2" baseType="variant">
      <vt:variant>
        <vt:lpstr>Title</vt:lpstr>
      </vt:variant>
      <vt:variant>
        <vt:i4>1</vt:i4>
      </vt:variant>
    </vt:vector>
  </HeadingPairs>
  <TitlesOfParts>
    <vt:vector size="1" baseType="lpstr">
      <vt:lpstr>NOVAC instrument manual</vt:lpstr>
    </vt:vector>
  </TitlesOfParts>
  <Company>Chalmers / E - RoR</Company>
  <LinksUpToDate>false</LinksUpToDate>
  <CharactersWithSpaces>159280</CharactersWithSpaces>
  <SharedDoc>false</SharedDoc>
  <HLinks>
    <vt:vector size="432" baseType="variant">
      <vt:variant>
        <vt:i4>6815784</vt:i4>
      </vt:variant>
      <vt:variant>
        <vt:i4>579</vt:i4>
      </vt:variant>
      <vt:variant>
        <vt:i4>0</vt:i4>
      </vt:variant>
      <vt:variant>
        <vt:i4>5</vt:i4>
      </vt:variant>
      <vt:variant>
        <vt:lpwstr>http://www.axis.se/</vt:lpwstr>
      </vt:variant>
      <vt:variant>
        <vt:lpwstr/>
      </vt:variant>
      <vt:variant>
        <vt:i4>1638490</vt:i4>
      </vt:variant>
      <vt:variant>
        <vt:i4>576</vt:i4>
      </vt:variant>
      <vt:variant>
        <vt:i4>0</vt:i4>
      </vt:variant>
      <vt:variant>
        <vt:i4>5</vt:i4>
      </vt:variant>
      <vt:variant>
        <vt:lpwstr>http://www.beck-ipc.com/</vt:lpwstr>
      </vt:variant>
      <vt:variant>
        <vt:lpwstr/>
      </vt:variant>
      <vt:variant>
        <vt:i4>1835059</vt:i4>
      </vt:variant>
      <vt:variant>
        <vt:i4>416</vt:i4>
      </vt:variant>
      <vt:variant>
        <vt:i4>0</vt:i4>
      </vt:variant>
      <vt:variant>
        <vt:i4>5</vt:i4>
      </vt:variant>
      <vt:variant>
        <vt:lpwstr/>
      </vt:variant>
      <vt:variant>
        <vt:lpwstr>_Toc217448263</vt:lpwstr>
      </vt:variant>
      <vt:variant>
        <vt:i4>1835059</vt:i4>
      </vt:variant>
      <vt:variant>
        <vt:i4>410</vt:i4>
      </vt:variant>
      <vt:variant>
        <vt:i4>0</vt:i4>
      </vt:variant>
      <vt:variant>
        <vt:i4>5</vt:i4>
      </vt:variant>
      <vt:variant>
        <vt:lpwstr/>
      </vt:variant>
      <vt:variant>
        <vt:lpwstr>_Toc217448262</vt:lpwstr>
      </vt:variant>
      <vt:variant>
        <vt:i4>1835059</vt:i4>
      </vt:variant>
      <vt:variant>
        <vt:i4>404</vt:i4>
      </vt:variant>
      <vt:variant>
        <vt:i4>0</vt:i4>
      </vt:variant>
      <vt:variant>
        <vt:i4>5</vt:i4>
      </vt:variant>
      <vt:variant>
        <vt:lpwstr/>
      </vt:variant>
      <vt:variant>
        <vt:lpwstr>_Toc217448261</vt:lpwstr>
      </vt:variant>
      <vt:variant>
        <vt:i4>1835059</vt:i4>
      </vt:variant>
      <vt:variant>
        <vt:i4>398</vt:i4>
      </vt:variant>
      <vt:variant>
        <vt:i4>0</vt:i4>
      </vt:variant>
      <vt:variant>
        <vt:i4>5</vt:i4>
      </vt:variant>
      <vt:variant>
        <vt:lpwstr/>
      </vt:variant>
      <vt:variant>
        <vt:lpwstr>_Toc217448260</vt:lpwstr>
      </vt:variant>
      <vt:variant>
        <vt:i4>2031667</vt:i4>
      </vt:variant>
      <vt:variant>
        <vt:i4>392</vt:i4>
      </vt:variant>
      <vt:variant>
        <vt:i4>0</vt:i4>
      </vt:variant>
      <vt:variant>
        <vt:i4>5</vt:i4>
      </vt:variant>
      <vt:variant>
        <vt:lpwstr/>
      </vt:variant>
      <vt:variant>
        <vt:lpwstr>_Toc217448259</vt:lpwstr>
      </vt:variant>
      <vt:variant>
        <vt:i4>2031667</vt:i4>
      </vt:variant>
      <vt:variant>
        <vt:i4>386</vt:i4>
      </vt:variant>
      <vt:variant>
        <vt:i4>0</vt:i4>
      </vt:variant>
      <vt:variant>
        <vt:i4>5</vt:i4>
      </vt:variant>
      <vt:variant>
        <vt:lpwstr/>
      </vt:variant>
      <vt:variant>
        <vt:lpwstr>_Toc217448258</vt:lpwstr>
      </vt:variant>
      <vt:variant>
        <vt:i4>2031667</vt:i4>
      </vt:variant>
      <vt:variant>
        <vt:i4>380</vt:i4>
      </vt:variant>
      <vt:variant>
        <vt:i4>0</vt:i4>
      </vt:variant>
      <vt:variant>
        <vt:i4>5</vt:i4>
      </vt:variant>
      <vt:variant>
        <vt:lpwstr/>
      </vt:variant>
      <vt:variant>
        <vt:lpwstr>_Toc217448257</vt:lpwstr>
      </vt:variant>
      <vt:variant>
        <vt:i4>2031667</vt:i4>
      </vt:variant>
      <vt:variant>
        <vt:i4>374</vt:i4>
      </vt:variant>
      <vt:variant>
        <vt:i4>0</vt:i4>
      </vt:variant>
      <vt:variant>
        <vt:i4>5</vt:i4>
      </vt:variant>
      <vt:variant>
        <vt:lpwstr/>
      </vt:variant>
      <vt:variant>
        <vt:lpwstr>_Toc217448256</vt:lpwstr>
      </vt:variant>
      <vt:variant>
        <vt:i4>2031667</vt:i4>
      </vt:variant>
      <vt:variant>
        <vt:i4>368</vt:i4>
      </vt:variant>
      <vt:variant>
        <vt:i4>0</vt:i4>
      </vt:variant>
      <vt:variant>
        <vt:i4>5</vt:i4>
      </vt:variant>
      <vt:variant>
        <vt:lpwstr/>
      </vt:variant>
      <vt:variant>
        <vt:lpwstr>_Toc217448255</vt:lpwstr>
      </vt:variant>
      <vt:variant>
        <vt:i4>2031667</vt:i4>
      </vt:variant>
      <vt:variant>
        <vt:i4>362</vt:i4>
      </vt:variant>
      <vt:variant>
        <vt:i4>0</vt:i4>
      </vt:variant>
      <vt:variant>
        <vt:i4>5</vt:i4>
      </vt:variant>
      <vt:variant>
        <vt:lpwstr/>
      </vt:variant>
      <vt:variant>
        <vt:lpwstr>_Toc217448254</vt:lpwstr>
      </vt:variant>
      <vt:variant>
        <vt:i4>2031667</vt:i4>
      </vt:variant>
      <vt:variant>
        <vt:i4>356</vt:i4>
      </vt:variant>
      <vt:variant>
        <vt:i4>0</vt:i4>
      </vt:variant>
      <vt:variant>
        <vt:i4>5</vt:i4>
      </vt:variant>
      <vt:variant>
        <vt:lpwstr/>
      </vt:variant>
      <vt:variant>
        <vt:lpwstr>_Toc217448253</vt:lpwstr>
      </vt:variant>
      <vt:variant>
        <vt:i4>2031667</vt:i4>
      </vt:variant>
      <vt:variant>
        <vt:i4>350</vt:i4>
      </vt:variant>
      <vt:variant>
        <vt:i4>0</vt:i4>
      </vt:variant>
      <vt:variant>
        <vt:i4>5</vt:i4>
      </vt:variant>
      <vt:variant>
        <vt:lpwstr/>
      </vt:variant>
      <vt:variant>
        <vt:lpwstr>_Toc217448252</vt:lpwstr>
      </vt:variant>
      <vt:variant>
        <vt:i4>2031667</vt:i4>
      </vt:variant>
      <vt:variant>
        <vt:i4>344</vt:i4>
      </vt:variant>
      <vt:variant>
        <vt:i4>0</vt:i4>
      </vt:variant>
      <vt:variant>
        <vt:i4>5</vt:i4>
      </vt:variant>
      <vt:variant>
        <vt:lpwstr/>
      </vt:variant>
      <vt:variant>
        <vt:lpwstr>_Toc217448251</vt:lpwstr>
      </vt:variant>
      <vt:variant>
        <vt:i4>2031667</vt:i4>
      </vt:variant>
      <vt:variant>
        <vt:i4>338</vt:i4>
      </vt:variant>
      <vt:variant>
        <vt:i4>0</vt:i4>
      </vt:variant>
      <vt:variant>
        <vt:i4>5</vt:i4>
      </vt:variant>
      <vt:variant>
        <vt:lpwstr/>
      </vt:variant>
      <vt:variant>
        <vt:lpwstr>_Toc217448250</vt:lpwstr>
      </vt:variant>
      <vt:variant>
        <vt:i4>1966131</vt:i4>
      </vt:variant>
      <vt:variant>
        <vt:i4>332</vt:i4>
      </vt:variant>
      <vt:variant>
        <vt:i4>0</vt:i4>
      </vt:variant>
      <vt:variant>
        <vt:i4>5</vt:i4>
      </vt:variant>
      <vt:variant>
        <vt:lpwstr/>
      </vt:variant>
      <vt:variant>
        <vt:lpwstr>_Toc217448249</vt:lpwstr>
      </vt:variant>
      <vt:variant>
        <vt:i4>1966131</vt:i4>
      </vt:variant>
      <vt:variant>
        <vt:i4>326</vt:i4>
      </vt:variant>
      <vt:variant>
        <vt:i4>0</vt:i4>
      </vt:variant>
      <vt:variant>
        <vt:i4>5</vt:i4>
      </vt:variant>
      <vt:variant>
        <vt:lpwstr/>
      </vt:variant>
      <vt:variant>
        <vt:lpwstr>_Toc217448248</vt:lpwstr>
      </vt:variant>
      <vt:variant>
        <vt:i4>1966131</vt:i4>
      </vt:variant>
      <vt:variant>
        <vt:i4>320</vt:i4>
      </vt:variant>
      <vt:variant>
        <vt:i4>0</vt:i4>
      </vt:variant>
      <vt:variant>
        <vt:i4>5</vt:i4>
      </vt:variant>
      <vt:variant>
        <vt:lpwstr/>
      </vt:variant>
      <vt:variant>
        <vt:lpwstr>_Toc217448247</vt:lpwstr>
      </vt:variant>
      <vt:variant>
        <vt:i4>1966131</vt:i4>
      </vt:variant>
      <vt:variant>
        <vt:i4>314</vt:i4>
      </vt:variant>
      <vt:variant>
        <vt:i4>0</vt:i4>
      </vt:variant>
      <vt:variant>
        <vt:i4>5</vt:i4>
      </vt:variant>
      <vt:variant>
        <vt:lpwstr/>
      </vt:variant>
      <vt:variant>
        <vt:lpwstr>_Toc217448246</vt:lpwstr>
      </vt:variant>
      <vt:variant>
        <vt:i4>1966131</vt:i4>
      </vt:variant>
      <vt:variant>
        <vt:i4>308</vt:i4>
      </vt:variant>
      <vt:variant>
        <vt:i4>0</vt:i4>
      </vt:variant>
      <vt:variant>
        <vt:i4>5</vt:i4>
      </vt:variant>
      <vt:variant>
        <vt:lpwstr/>
      </vt:variant>
      <vt:variant>
        <vt:lpwstr>_Toc217448245</vt:lpwstr>
      </vt:variant>
      <vt:variant>
        <vt:i4>1966131</vt:i4>
      </vt:variant>
      <vt:variant>
        <vt:i4>302</vt:i4>
      </vt:variant>
      <vt:variant>
        <vt:i4>0</vt:i4>
      </vt:variant>
      <vt:variant>
        <vt:i4>5</vt:i4>
      </vt:variant>
      <vt:variant>
        <vt:lpwstr/>
      </vt:variant>
      <vt:variant>
        <vt:lpwstr>_Toc217448244</vt:lpwstr>
      </vt:variant>
      <vt:variant>
        <vt:i4>1966131</vt:i4>
      </vt:variant>
      <vt:variant>
        <vt:i4>296</vt:i4>
      </vt:variant>
      <vt:variant>
        <vt:i4>0</vt:i4>
      </vt:variant>
      <vt:variant>
        <vt:i4>5</vt:i4>
      </vt:variant>
      <vt:variant>
        <vt:lpwstr/>
      </vt:variant>
      <vt:variant>
        <vt:lpwstr>_Toc217448243</vt:lpwstr>
      </vt:variant>
      <vt:variant>
        <vt:i4>1966131</vt:i4>
      </vt:variant>
      <vt:variant>
        <vt:i4>290</vt:i4>
      </vt:variant>
      <vt:variant>
        <vt:i4>0</vt:i4>
      </vt:variant>
      <vt:variant>
        <vt:i4>5</vt:i4>
      </vt:variant>
      <vt:variant>
        <vt:lpwstr/>
      </vt:variant>
      <vt:variant>
        <vt:lpwstr>_Toc217448242</vt:lpwstr>
      </vt:variant>
      <vt:variant>
        <vt:i4>1966131</vt:i4>
      </vt:variant>
      <vt:variant>
        <vt:i4>284</vt:i4>
      </vt:variant>
      <vt:variant>
        <vt:i4>0</vt:i4>
      </vt:variant>
      <vt:variant>
        <vt:i4>5</vt:i4>
      </vt:variant>
      <vt:variant>
        <vt:lpwstr/>
      </vt:variant>
      <vt:variant>
        <vt:lpwstr>_Toc217448241</vt:lpwstr>
      </vt:variant>
      <vt:variant>
        <vt:i4>1966131</vt:i4>
      </vt:variant>
      <vt:variant>
        <vt:i4>278</vt:i4>
      </vt:variant>
      <vt:variant>
        <vt:i4>0</vt:i4>
      </vt:variant>
      <vt:variant>
        <vt:i4>5</vt:i4>
      </vt:variant>
      <vt:variant>
        <vt:lpwstr/>
      </vt:variant>
      <vt:variant>
        <vt:lpwstr>_Toc217448240</vt:lpwstr>
      </vt:variant>
      <vt:variant>
        <vt:i4>1638451</vt:i4>
      </vt:variant>
      <vt:variant>
        <vt:i4>272</vt:i4>
      </vt:variant>
      <vt:variant>
        <vt:i4>0</vt:i4>
      </vt:variant>
      <vt:variant>
        <vt:i4>5</vt:i4>
      </vt:variant>
      <vt:variant>
        <vt:lpwstr/>
      </vt:variant>
      <vt:variant>
        <vt:lpwstr>_Toc217448239</vt:lpwstr>
      </vt:variant>
      <vt:variant>
        <vt:i4>1638451</vt:i4>
      </vt:variant>
      <vt:variant>
        <vt:i4>266</vt:i4>
      </vt:variant>
      <vt:variant>
        <vt:i4>0</vt:i4>
      </vt:variant>
      <vt:variant>
        <vt:i4>5</vt:i4>
      </vt:variant>
      <vt:variant>
        <vt:lpwstr/>
      </vt:variant>
      <vt:variant>
        <vt:lpwstr>_Toc217448238</vt:lpwstr>
      </vt:variant>
      <vt:variant>
        <vt:i4>1638451</vt:i4>
      </vt:variant>
      <vt:variant>
        <vt:i4>260</vt:i4>
      </vt:variant>
      <vt:variant>
        <vt:i4>0</vt:i4>
      </vt:variant>
      <vt:variant>
        <vt:i4>5</vt:i4>
      </vt:variant>
      <vt:variant>
        <vt:lpwstr/>
      </vt:variant>
      <vt:variant>
        <vt:lpwstr>_Toc217448237</vt:lpwstr>
      </vt:variant>
      <vt:variant>
        <vt:i4>1638451</vt:i4>
      </vt:variant>
      <vt:variant>
        <vt:i4>254</vt:i4>
      </vt:variant>
      <vt:variant>
        <vt:i4>0</vt:i4>
      </vt:variant>
      <vt:variant>
        <vt:i4>5</vt:i4>
      </vt:variant>
      <vt:variant>
        <vt:lpwstr/>
      </vt:variant>
      <vt:variant>
        <vt:lpwstr>_Toc217448236</vt:lpwstr>
      </vt:variant>
      <vt:variant>
        <vt:i4>1638451</vt:i4>
      </vt:variant>
      <vt:variant>
        <vt:i4>248</vt:i4>
      </vt:variant>
      <vt:variant>
        <vt:i4>0</vt:i4>
      </vt:variant>
      <vt:variant>
        <vt:i4>5</vt:i4>
      </vt:variant>
      <vt:variant>
        <vt:lpwstr/>
      </vt:variant>
      <vt:variant>
        <vt:lpwstr>_Toc217448235</vt:lpwstr>
      </vt:variant>
      <vt:variant>
        <vt:i4>1638451</vt:i4>
      </vt:variant>
      <vt:variant>
        <vt:i4>242</vt:i4>
      </vt:variant>
      <vt:variant>
        <vt:i4>0</vt:i4>
      </vt:variant>
      <vt:variant>
        <vt:i4>5</vt:i4>
      </vt:variant>
      <vt:variant>
        <vt:lpwstr/>
      </vt:variant>
      <vt:variant>
        <vt:lpwstr>_Toc217448234</vt:lpwstr>
      </vt:variant>
      <vt:variant>
        <vt:i4>1638451</vt:i4>
      </vt:variant>
      <vt:variant>
        <vt:i4>236</vt:i4>
      </vt:variant>
      <vt:variant>
        <vt:i4>0</vt:i4>
      </vt:variant>
      <vt:variant>
        <vt:i4>5</vt:i4>
      </vt:variant>
      <vt:variant>
        <vt:lpwstr/>
      </vt:variant>
      <vt:variant>
        <vt:lpwstr>_Toc217448233</vt:lpwstr>
      </vt:variant>
      <vt:variant>
        <vt:i4>1638451</vt:i4>
      </vt:variant>
      <vt:variant>
        <vt:i4>230</vt:i4>
      </vt:variant>
      <vt:variant>
        <vt:i4>0</vt:i4>
      </vt:variant>
      <vt:variant>
        <vt:i4>5</vt:i4>
      </vt:variant>
      <vt:variant>
        <vt:lpwstr/>
      </vt:variant>
      <vt:variant>
        <vt:lpwstr>_Toc217448232</vt:lpwstr>
      </vt:variant>
      <vt:variant>
        <vt:i4>1638451</vt:i4>
      </vt:variant>
      <vt:variant>
        <vt:i4>224</vt:i4>
      </vt:variant>
      <vt:variant>
        <vt:i4>0</vt:i4>
      </vt:variant>
      <vt:variant>
        <vt:i4>5</vt:i4>
      </vt:variant>
      <vt:variant>
        <vt:lpwstr/>
      </vt:variant>
      <vt:variant>
        <vt:lpwstr>_Toc217448231</vt:lpwstr>
      </vt:variant>
      <vt:variant>
        <vt:i4>1638451</vt:i4>
      </vt:variant>
      <vt:variant>
        <vt:i4>218</vt:i4>
      </vt:variant>
      <vt:variant>
        <vt:i4>0</vt:i4>
      </vt:variant>
      <vt:variant>
        <vt:i4>5</vt:i4>
      </vt:variant>
      <vt:variant>
        <vt:lpwstr/>
      </vt:variant>
      <vt:variant>
        <vt:lpwstr>_Toc217448230</vt:lpwstr>
      </vt:variant>
      <vt:variant>
        <vt:i4>1572915</vt:i4>
      </vt:variant>
      <vt:variant>
        <vt:i4>212</vt:i4>
      </vt:variant>
      <vt:variant>
        <vt:i4>0</vt:i4>
      </vt:variant>
      <vt:variant>
        <vt:i4>5</vt:i4>
      </vt:variant>
      <vt:variant>
        <vt:lpwstr/>
      </vt:variant>
      <vt:variant>
        <vt:lpwstr>_Toc217448229</vt:lpwstr>
      </vt:variant>
      <vt:variant>
        <vt:i4>1572915</vt:i4>
      </vt:variant>
      <vt:variant>
        <vt:i4>206</vt:i4>
      </vt:variant>
      <vt:variant>
        <vt:i4>0</vt:i4>
      </vt:variant>
      <vt:variant>
        <vt:i4>5</vt:i4>
      </vt:variant>
      <vt:variant>
        <vt:lpwstr/>
      </vt:variant>
      <vt:variant>
        <vt:lpwstr>_Toc217448228</vt:lpwstr>
      </vt:variant>
      <vt:variant>
        <vt:i4>1572915</vt:i4>
      </vt:variant>
      <vt:variant>
        <vt:i4>200</vt:i4>
      </vt:variant>
      <vt:variant>
        <vt:i4>0</vt:i4>
      </vt:variant>
      <vt:variant>
        <vt:i4>5</vt:i4>
      </vt:variant>
      <vt:variant>
        <vt:lpwstr/>
      </vt:variant>
      <vt:variant>
        <vt:lpwstr>_Toc217448227</vt:lpwstr>
      </vt:variant>
      <vt:variant>
        <vt:i4>1572915</vt:i4>
      </vt:variant>
      <vt:variant>
        <vt:i4>194</vt:i4>
      </vt:variant>
      <vt:variant>
        <vt:i4>0</vt:i4>
      </vt:variant>
      <vt:variant>
        <vt:i4>5</vt:i4>
      </vt:variant>
      <vt:variant>
        <vt:lpwstr/>
      </vt:variant>
      <vt:variant>
        <vt:lpwstr>_Toc217448226</vt:lpwstr>
      </vt:variant>
      <vt:variant>
        <vt:i4>1572915</vt:i4>
      </vt:variant>
      <vt:variant>
        <vt:i4>188</vt:i4>
      </vt:variant>
      <vt:variant>
        <vt:i4>0</vt:i4>
      </vt:variant>
      <vt:variant>
        <vt:i4>5</vt:i4>
      </vt:variant>
      <vt:variant>
        <vt:lpwstr/>
      </vt:variant>
      <vt:variant>
        <vt:lpwstr>_Toc217448225</vt:lpwstr>
      </vt:variant>
      <vt:variant>
        <vt:i4>1572915</vt:i4>
      </vt:variant>
      <vt:variant>
        <vt:i4>182</vt:i4>
      </vt:variant>
      <vt:variant>
        <vt:i4>0</vt:i4>
      </vt:variant>
      <vt:variant>
        <vt:i4>5</vt:i4>
      </vt:variant>
      <vt:variant>
        <vt:lpwstr/>
      </vt:variant>
      <vt:variant>
        <vt:lpwstr>_Toc217448224</vt:lpwstr>
      </vt:variant>
      <vt:variant>
        <vt:i4>1572915</vt:i4>
      </vt:variant>
      <vt:variant>
        <vt:i4>176</vt:i4>
      </vt:variant>
      <vt:variant>
        <vt:i4>0</vt:i4>
      </vt:variant>
      <vt:variant>
        <vt:i4>5</vt:i4>
      </vt:variant>
      <vt:variant>
        <vt:lpwstr/>
      </vt:variant>
      <vt:variant>
        <vt:lpwstr>_Toc217448223</vt:lpwstr>
      </vt:variant>
      <vt:variant>
        <vt:i4>1572915</vt:i4>
      </vt:variant>
      <vt:variant>
        <vt:i4>170</vt:i4>
      </vt:variant>
      <vt:variant>
        <vt:i4>0</vt:i4>
      </vt:variant>
      <vt:variant>
        <vt:i4>5</vt:i4>
      </vt:variant>
      <vt:variant>
        <vt:lpwstr/>
      </vt:variant>
      <vt:variant>
        <vt:lpwstr>_Toc217448222</vt:lpwstr>
      </vt:variant>
      <vt:variant>
        <vt:i4>1572915</vt:i4>
      </vt:variant>
      <vt:variant>
        <vt:i4>164</vt:i4>
      </vt:variant>
      <vt:variant>
        <vt:i4>0</vt:i4>
      </vt:variant>
      <vt:variant>
        <vt:i4>5</vt:i4>
      </vt:variant>
      <vt:variant>
        <vt:lpwstr/>
      </vt:variant>
      <vt:variant>
        <vt:lpwstr>_Toc217448221</vt:lpwstr>
      </vt:variant>
      <vt:variant>
        <vt:i4>1572915</vt:i4>
      </vt:variant>
      <vt:variant>
        <vt:i4>158</vt:i4>
      </vt:variant>
      <vt:variant>
        <vt:i4>0</vt:i4>
      </vt:variant>
      <vt:variant>
        <vt:i4>5</vt:i4>
      </vt:variant>
      <vt:variant>
        <vt:lpwstr/>
      </vt:variant>
      <vt:variant>
        <vt:lpwstr>_Toc217448220</vt:lpwstr>
      </vt:variant>
      <vt:variant>
        <vt:i4>1769523</vt:i4>
      </vt:variant>
      <vt:variant>
        <vt:i4>152</vt:i4>
      </vt:variant>
      <vt:variant>
        <vt:i4>0</vt:i4>
      </vt:variant>
      <vt:variant>
        <vt:i4>5</vt:i4>
      </vt:variant>
      <vt:variant>
        <vt:lpwstr/>
      </vt:variant>
      <vt:variant>
        <vt:lpwstr>_Toc217448219</vt:lpwstr>
      </vt:variant>
      <vt:variant>
        <vt:i4>1769523</vt:i4>
      </vt:variant>
      <vt:variant>
        <vt:i4>146</vt:i4>
      </vt:variant>
      <vt:variant>
        <vt:i4>0</vt:i4>
      </vt:variant>
      <vt:variant>
        <vt:i4>5</vt:i4>
      </vt:variant>
      <vt:variant>
        <vt:lpwstr/>
      </vt:variant>
      <vt:variant>
        <vt:lpwstr>_Toc217448218</vt:lpwstr>
      </vt:variant>
      <vt:variant>
        <vt:i4>1769523</vt:i4>
      </vt:variant>
      <vt:variant>
        <vt:i4>140</vt:i4>
      </vt:variant>
      <vt:variant>
        <vt:i4>0</vt:i4>
      </vt:variant>
      <vt:variant>
        <vt:i4>5</vt:i4>
      </vt:variant>
      <vt:variant>
        <vt:lpwstr/>
      </vt:variant>
      <vt:variant>
        <vt:lpwstr>_Toc217448217</vt:lpwstr>
      </vt:variant>
      <vt:variant>
        <vt:i4>1769523</vt:i4>
      </vt:variant>
      <vt:variant>
        <vt:i4>134</vt:i4>
      </vt:variant>
      <vt:variant>
        <vt:i4>0</vt:i4>
      </vt:variant>
      <vt:variant>
        <vt:i4>5</vt:i4>
      </vt:variant>
      <vt:variant>
        <vt:lpwstr/>
      </vt:variant>
      <vt:variant>
        <vt:lpwstr>_Toc217448216</vt:lpwstr>
      </vt:variant>
      <vt:variant>
        <vt:i4>1769523</vt:i4>
      </vt:variant>
      <vt:variant>
        <vt:i4>128</vt:i4>
      </vt:variant>
      <vt:variant>
        <vt:i4>0</vt:i4>
      </vt:variant>
      <vt:variant>
        <vt:i4>5</vt:i4>
      </vt:variant>
      <vt:variant>
        <vt:lpwstr/>
      </vt:variant>
      <vt:variant>
        <vt:lpwstr>_Toc217448215</vt:lpwstr>
      </vt:variant>
      <vt:variant>
        <vt:i4>1769523</vt:i4>
      </vt:variant>
      <vt:variant>
        <vt:i4>122</vt:i4>
      </vt:variant>
      <vt:variant>
        <vt:i4>0</vt:i4>
      </vt:variant>
      <vt:variant>
        <vt:i4>5</vt:i4>
      </vt:variant>
      <vt:variant>
        <vt:lpwstr/>
      </vt:variant>
      <vt:variant>
        <vt:lpwstr>_Toc217448214</vt:lpwstr>
      </vt:variant>
      <vt:variant>
        <vt:i4>1769523</vt:i4>
      </vt:variant>
      <vt:variant>
        <vt:i4>116</vt:i4>
      </vt:variant>
      <vt:variant>
        <vt:i4>0</vt:i4>
      </vt:variant>
      <vt:variant>
        <vt:i4>5</vt:i4>
      </vt:variant>
      <vt:variant>
        <vt:lpwstr/>
      </vt:variant>
      <vt:variant>
        <vt:lpwstr>_Toc217448213</vt:lpwstr>
      </vt:variant>
      <vt:variant>
        <vt:i4>1769523</vt:i4>
      </vt:variant>
      <vt:variant>
        <vt:i4>110</vt:i4>
      </vt:variant>
      <vt:variant>
        <vt:i4>0</vt:i4>
      </vt:variant>
      <vt:variant>
        <vt:i4>5</vt:i4>
      </vt:variant>
      <vt:variant>
        <vt:lpwstr/>
      </vt:variant>
      <vt:variant>
        <vt:lpwstr>_Toc217448212</vt:lpwstr>
      </vt:variant>
      <vt:variant>
        <vt:i4>1769523</vt:i4>
      </vt:variant>
      <vt:variant>
        <vt:i4>104</vt:i4>
      </vt:variant>
      <vt:variant>
        <vt:i4>0</vt:i4>
      </vt:variant>
      <vt:variant>
        <vt:i4>5</vt:i4>
      </vt:variant>
      <vt:variant>
        <vt:lpwstr/>
      </vt:variant>
      <vt:variant>
        <vt:lpwstr>_Toc217448211</vt:lpwstr>
      </vt:variant>
      <vt:variant>
        <vt:i4>1769523</vt:i4>
      </vt:variant>
      <vt:variant>
        <vt:i4>98</vt:i4>
      </vt:variant>
      <vt:variant>
        <vt:i4>0</vt:i4>
      </vt:variant>
      <vt:variant>
        <vt:i4>5</vt:i4>
      </vt:variant>
      <vt:variant>
        <vt:lpwstr/>
      </vt:variant>
      <vt:variant>
        <vt:lpwstr>_Toc217448210</vt:lpwstr>
      </vt:variant>
      <vt:variant>
        <vt:i4>1703987</vt:i4>
      </vt:variant>
      <vt:variant>
        <vt:i4>92</vt:i4>
      </vt:variant>
      <vt:variant>
        <vt:i4>0</vt:i4>
      </vt:variant>
      <vt:variant>
        <vt:i4>5</vt:i4>
      </vt:variant>
      <vt:variant>
        <vt:lpwstr/>
      </vt:variant>
      <vt:variant>
        <vt:lpwstr>_Toc217448209</vt:lpwstr>
      </vt:variant>
      <vt:variant>
        <vt:i4>1703987</vt:i4>
      </vt:variant>
      <vt:variant>
        <vt:i4>86</vt:i4>
      </vt:variant>
      <vt:variant>
        <vt:i4>0</vt:i4>
      </vt:variant>
      <vt:variant>
        <vt:i4>5</vt:i4>
      </vt:variant>
      <vt:variant>
        <vt:lpwstr/>
      </vt:variant>
      <vt:variant>
        <vt:lpwstr>_Toc217448208</vt:lpwstr>
      </vt:variant>
      <vt:variant>
        <vt:i4>1703987</vt:i4>
      </vt:variant>
      <vt:variant>
        <vt:i4>80</vt:i4>
      </vt:variant>
      <vt:variant>
        <vt:i4>0</vt:i4>
      </vt:variant>
      <vt:variant>
        <vt:i4>5</vt:i4>
      </vt:variant>
      <vt:variant>
        <vt:lpwstr/>
      </vt:variant>
      <vt:variant>
        <vt:lpwstr>_Toc217448207</vt:lpwstr>
      </vt:variant>
      <vt:variant>
        <vt:i4>1703987</vt:i4>
      </vt:variant>
      <vt:variant>
        <vt:i4>74</vt:i4>
      </vt:variant>
      <vt:variant>
        <vt:i4>0</vt:i4>
      </vt:variant>
      <vt:variant>
        <vt:i4>5</vt:i4>
      </vt:variant>
      <vt:variant>
        <vt:lpwstr/>
      </vt:variant>
      <vt:variant>
        <vt:lpwstr>_Toc217448206</vt:lpwstr>
      </vt:variant>
      <vt:variant>
        <vt:i4>1703987</vt:i4>
      </vt:variant>
      <vt:variant>
        <vt:i4>68</vt:i4>
      </vt:variant>
      <vt:variant>
        <vt:i4>0</vt:i4>
      </vt:variant>
      <vt:variant>
        <vt:i4>5</vt:i4>
      </vt:variant>
      <vt:variant>
        <vt:lpwstr/>
      </vt:variant>
      <vt:variant>
        <vt:lpwstr>_Toc217448205</vt:lpwstr>
      </vt:variant>
      <vt:variant>
        <vt:i4>1703987</vt:i4>
      </vt:variant>
      <vt:variant>
        <vt:i4>62</vt:i4>
      </vt:variant>
      <vt:variant>
        <vt:i4>0</vt:i4>
      </vt:variant>
      <vt:variant>
        <vt:i4>5</vt:i4>
      </vt:variant>
      <vt:variant>
        <vt:lpwstr/>
      </vt:variant>
      <vt:variant>
        <vt:lpwstr>_Toc217448204</vt:lpwstr>
      </vt:variant>
      <vt:variant>
        <vt:i4>1703987</vt:i4>
      </vt:variant>
      <vt:variant>
        <vt:i4>56</vt:i4>
      </vt:variant>
      <vt:variant>
        <vt:i4>0</vt:i4>
      </vt:variant>
      <vt:variant>
        <vt:i4>5</vt:i4>
      </vt:variant>
      <vt:variant>
        <vt:lpwstr/>
      </vt:variant>
      <vt:variant>
        <vt:lpwstr>_Toc217448203</vt:lpwstr>
      </vt:variant>
      <vt:variant>
        <vt:i4>1703987</vt:i4>
      </vt:variant>
      <vt:variant>
        <vt:i4>50</vt:i4>
      </vt:variant>
      <vt:variant>
        <vt:i4>0</vt:i4>
      </vt:variant>
      <vt:variant>
        <vt:i4>5</vt:i4>
      </vt:variant>
      <vt:variant>
        <vt:lpwstr/>
      </vt:variant>
      <vt:variant>
        <vt:lpwstr>_Toc217448202</vt:lpwstr>
      </vt:variant>
      <vt:variant>
        <vt:i4>1703987</vt:i4>
      </vt:variant>
      <vt:variant>
        <vt:i4>44</vt:i4>
      </vt:variant>
      <vt:variant>
        <vt:i4>0</vt:i4>
      </vt:variant>
      <vt:variant>
        <vt:i4>5</vt:i4>
      </vt:variant>
      <vt:variant>
        <vt:lpwstr/>
      </vt:variant>
      <vt:variant>
        <vt:lpwstr>_Toc217448201</vt:lpwstr>
      </vt:variant>
      <vt:variant>
        <vt:i4>1703987</vt:i4>
      </vt:variant>
      <vt:variant>
        <vt:i4>38</vt:i4>
      </vt:variant>
      <vt:variant>
        <vt:i4>0</vt:i4>
      </vt:variant>
      <vt:variant>
        <vt:i4>5</vt:i4>
      </vt:variant>
      <vt:variant>
        <vt:lpwstr/>
      </vt:variant>
      <vt:variant>
        <vt:lpwstr>_Toc217448200</vt:lpwstr>
      </vt:variant>
      <vt:variant>
        <vt:i4>1245232</vt:i4>
      </vt:variant>
      <vt:variant>
        <vt:i4>32</vt:i4>
      </vt:variant>
      <vt:variant>
        <vt:i4>0</vt:i4>
      </vt:variant>
      <vt:variant>
        <vt:i4>5</vt:i4>
      </vt:variant>
      <vt:variant>
        <vt:lpwstr/>
      </vt:variant>
      <vt:variant>
        <vt:lpwstr>_Toc217448199</vt:lpwstr>
      </vt:variant>
      <vt:variant>
        <vt:i4>1245232</vt:i4>
      </vt:variant>
      <vt:variant>
        <vt:i4>26</vt:i4>
      </vt:variant>
      <vt:variant>
        <vt:i4>0</vt:i4>
      </vt:variant>
      <vt:variant>
        <vt:i4>5</vt:i4>
      </vt:variant>
      <vt:variant>
        <vt:lpwstr/>
      </vt:variant>
      <vt:variant>
        <vt:lpwstr>_Toc217448198</vt:lpwstr>
      </vt:variant>
      <vt:variant>
        <vt:i4>1245232</vt:i4>
      </vt:variant>
      <vt:variant>
        <vt:i4>20</vt:i4>
      </vt:variant>
      <vt:variant>
        <vt:i4>0</vt:i4>
      </vt:variant>
      <vt:variant>
        <vt:i4>5</vt:i4>
      </vt:variant>
      <vt:variant>
        <vt:lpwstr/>
      </vt:variant>
      <vt:variant>
        <vt:lpwstr>_Toc217448197</vt:lpwstr>
      </vt:variant>
      <vt:variant>
        <vt:i4>1245232</vt:i4>
      </vt:variant>
      <vt:variant>
        <vt:i4>14</vt:i4>
      </vt:variant>
      <vt:variant>
        <vt:i4>0</vt:i4>
      </vt:variant>
      <vt:variant>
        <vt:i4>5</vt:i4>
      </vt:variant>
      <vt:variant>
        <vt:lpwstr/>
      </vt:variant>
      <vt:variant>
        <vt:lpwstr>_Toc217448196</vt:lpwstr>
      </vt:variant>
      <vt:variant>
        <vt:i4>1245232</vt:i4>
      </vt:variant>
      <vt:variant>
        <vt:i4>8</vt:i4>
      </vt:variant>
      <vt:variant>
        <vt:i4>0</vt:i4>
      </vt:variant>
      <vt:variant>
        <vt:i4>5</vt:i4>
      </vt:variant>
      <vt:variant>
        <vt:lpwstr/>
      </vt:variant>
      <vt:variant>
        <vt:lpwstr>_Toc217448195</vt:lpwstr>
      </vt:variant>
      <vt:variant>
        <vt:i4>1245232</vt:i4>
      </vt:variant>
      <vt:variant>
        <vt:i4>2</vt:i4>
      </vt:variant>
      <vt:variant>
        <vt:i4>0</vt:i4>
      </vt:variant>
      <vt:variant>
        <vt:i4>5</vt:i4>
      </vt:variant>
      <vt:variant>
        <vt:lpwstr/>
      </vt:variant>
      <vt:variant>
        <vt:lpwstr>_Toc217448194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NOVAC instrument manual</dc:title>
  <dc:creator>Yan Zhang, Mattias Johansson;Christoph Kern</dc:creator>
  <cp:lastModifiedBy>Kern, Christoph</cp:lastModifiedBy>
  <cp:revision>3</cp:revision>
  <cp:lastPrinted>2016-02-10T18:00:00Z</cp:lastPrinted>
  <dcterms:created xsi:type="dcterms:W3CDTF">2016-07-14T17:24:00Z</dcterms:created>
  <dcterms:modified xsi:type="dcterms:W3CDTF">2018-01-10T01:48:00Z</dcterms:modified>
</cp:coreProperties>
</file>